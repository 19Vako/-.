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770576" w:rsidRDefault="00000000">
      <w:pPr>
        <w:pStyle w:val="a3"/>
        <w:jc w:val="center"/>
        <w:rPr>
          <w:rFonts w:ascii="Times New Roman" w:eastAsia="Times New Roman" w:hAnsi="Times New Roman" w:cs="Times New Roman"/>
          <w:b/>
          <w:sz w:val="28"/>
          <w:szCs w:val="28"/>
        </w:rPr>
      </w:pPr>
      <w:bookmarkStart w:id="0" w:name="_heading=h.i9iqxxr5uwds" w:colFirst="0" w:colLast="0"/>
      <w:bookmarkEnd w:id="0"/>
      <w:r>
        <w:rPr>
          <w:rFonts w:ascii="Times New Roman" w:eastAsia="Times New Roman" w:hAnsi="Times New Roman" w:cs="Times New Roman"/>
          <w:b/>
          <w:sz w:val="28"/>
          <w:szCs w:val="28"/>
        </w:rPr>
        <w:t>Моделювання задачі «Рюкзак» методом динамічного програмування</w:t>
      </w:r>
    </w:p>
    <w:p w:rsidR="00770576" w:rsidRDefault="00770576">
      <w:pPr>
        <w:rPr>
          <w:rFonts w:ascii="Times New Roman" w:eastAsia="Times New Roman" w:hAnsi="Times New Roman" w:cs="Times New Roman"/>
          <w:sz w:val="28"/>
          <w:szCs w:val="28"/>
        </w:rPr>
      </w:pPr>
    </w:p>
    <w:p w:rsidR="00770576" w:rsidRDefault="00000000">
      <w:pPr>
        <w:pStyle w:val="a4"/>
        <w:jc w:val="both"/>
        <w:rPr>
          <w:rFonts w:ascii="Times New Roman" w:eastAsia="Times New Roman" w:hAnsi="Times New Roman" w:cs="Times New Roman"/>
          <w:color w:val="000000"/>
          <w:sz w:val="28"/>
          <w:szCs w:val="28"/>
        </w:rPr>
      </w:pPr>
      <w:bookmarkStart w:id="1" w:name="_heading=h.dtai1uqi974n" w:colFirst="0" w:colLast="0"/>
      <w:bookmarkEnd w:id="1"/>
      <w:r>
        <w:rPr>
          <w:rFonts w:ascii="Times New Roman" w:eastAsia="Times New Roman" w:hAnsi="Times New Roman" w:cs="Times New Roman"/>
          <w:b/>
          <w:color w:val="000000"/>
          <w:sz w:val="28"/>
          <w:szCs w:val="28"/>
        </w:rPr>
        <w:t>Мета</w:t>
      </w:r>
      <w:r>
        <w:rPr>
          <w:rFonts w:ascii="Times New Roman" w:eastAsia="Times New Roman" w:hAnsi="Times New Roman" w:cs="Times New Roman"/>
          <w:color w:val="000000"/>
          <w:sz w:val="28"/>
          <w:szCs w:val="28"/>
        </w:rPr>
        <w:t>: Навчитися формалізувати задачу оптимізації ресурсів та розв’язувати її за допомогою методів динамічного програмування. Побудувати оптимальне рішення для задачі «Рюкзак», проаналізувати таблицю переходів станів та візуалізувати вибраний набір предметів.</w:t>
      </w:r>
    </w:p>
    <w:p w:rsidR="00770576" w:rsidRDefault="00000000">
      <w:pPr>
        <w:rPr>
          <w:rFonts w:ascii="Times New Roman" w:eastAsia="Times New Roman" w:hAnsi="Times New Roman" w:cs="Times New Roman"/>
          <w:sz w:val="28"/>
          <w:szCs w:val="28"/>
        </w:rPr>
      </w:pPr>
      <w:sdt>
        <w:sdtPr>
          <w:tag w:val="goog_rdk_1"/>
          <w:id w:val="216560513"/>
          <w:showingPlcHdr/>
        </w:sdtPr>
        <w:sdtContent>
          <w:r w:rsidR="00E34D40">
            <w:t xml:space="preserve">     </w:t>
          </w:r>
        </w:sdtContent>
      </w:sdt>
    </w:p>
    <w:p w:rsidR="00770576" w:rsidRDefault="00000000">
      <w:pPr>
        <w:spacing w:after="240"/>
        <w:ind w:firstLine="7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Короткі теоретичні відомості</w:t>
      </w:r>
    </w:p>
    <w:p w:rsidR="00770576" w:rsidRDefault="00000000">
      <w:pPr>
        <w:ind w:firstLine="720"/>
        <w:jc w:val="both"/>
        <w:rPr>
          <w:rFonts w:ascii="Times New Roman" w:eastAsia="Times New Roman" w:hAnsi="Times New Roman" w:cs="Times New Roman"/>
          <w:b/>
          <w:sz w:val="28"/>
          <w:szCs w:val="28"/>
        </w:rPr>
      </w:pPr>
      <w:r>
        <w:rPr>
          <w:rFonts w:ascii="Times New Roman" w:eastAsia="Times New Roman" w:hAnsi="Times New Roman" w:cs="Times New Roman"/>
          <w:b/>
          <w:color w:val="212529"/>
          <w:sz w:val="28"/>
          <w:szCs w:val="28"/>
        </w:rPr>
        <w:t xml:space="preserve">Використовуючи наявні відкриті джерела інформації, на кшталт </w:t>
      </w:r>
      <w:proofErr w:type="spellStart"/>
      <w:r>
        <w:rPr>
          <w:rFonts w:ascii="Times New Roman" w:eastAsia="Times New Roman" w:hAnsi="Times New Roman" w:cs="Times New Roman"/>
          <w:b/>
          <w:i/>
          <w:color w:val="212529"/>
          <w:sz w:val="28"/>
          <w:szCs w:val="28"/>
        </w:rPr>
        <w:t>ChatGPT</w:t>
      </w:r>
      <w:proofErr w:type="spellEnd"/>
      <w:r>
        <w:rPr>
          <w:rFonts w:ascii="Times New Roman" w:eastAsia="Times New Roman" w:hAnsi="Times New Roman" w:cs="Times New Roman"/>
          <w:b/>
          <w:i/>
          <w:color w:val="212529"/>
          <w:sz w:val="28"/>
          <w:szCs w:val="28"/>
        </w:rPr>
        <w:t xml:space="preserve">, </w:t>
      </w:r>
      <w:proofErr w:type="spellStart"/>
      <w:r>
        <w:rPr>
          <w:rFonts w:ascii="Times New Roman" w:eastAsia="Times New Roman" w:hAnsi="Times New Roman" w:cs="Times New Roman"/>
          <w:b/>
          <w:i/>
          <w:color w:val="212529"/>
          <w:sz w:val="28"/>
          <w:szCs w:val="28"/>
        </w:rPr>
        <w:t>Wikipedia</w:t>
      </w:r>
      <w:proofErr w:type="spellEnd"/>
      <w:r>
        <w:rPr>
          <w:rFonts w:ascii="Times New Roman" w:eastAsia="Times New Roman" w:hAnsi="Times New Roman" w:cs="Times New Roman"/>
          <w:b/>
          <w:color w:val="212529"/>
          <w:sz w:val="28"/>
          <w:szCs w:val="28"/>
        </w:rPr>
        <w:t xml:space="preserve">… </w:t>
      </w:r>
      <w:proofErr w:type="spellStart"/>
      <w:r>
        <w:rPr>
          <w:rFonts w:ascii="Times New Roman" w:eastAsia="Times New Roman" w:hAnsi="Times New Roman" w:cs="Times New Roman"/>
          <w:b/>
          <w:color w:val="212529"/>
          <w:sz w:val="28"/>
          <w:szCs w:val="28"/>
        </w:rPr>
        <w:t>представте</w:t>
      </w:r>
      <w:proofErr w:type="spellEnd"/>
      <w:r>
        <w:rPr>
          <w:rFonts w:ascii="Times New Roman" w:eastAsia="Times New Roman" w:hAnsi="Times New Roman" w:cs="Times New Roman"/>
          <w:b/>
          <w:color w:val="212529"/>
          <w:sz w:val="28"/>
          <w:szCs w:val="28"/>
        </w:rPr>
        <w:t xml:space="preserve"> короткі теоретичні відомості</w:t>
      </w:r>
      <w:r>
        <w:rPr>
          <w:rFonts w:ascii="Times New Roman" w:eastAsia="Times New Roman" w:hAnsi="Times New Roman" w:cs="Times New Roman"/>
          <w:color w:val="212529"/>
          <w:sz w:val="28"/>
          <w:szCs w:val="28"/>
        </w:rPr>
        <w:t xml:space="preserve"> (як Ви це бачите, щоб студент, який робитиме роботу, чітко зрозумів теорію і як потрібно зробити роботу)</w:t>
      </w:r>
    </w:p>
    <w:p w:rsidR="00770576" w:rsidRDefault="00770576">
      <w:pPr>
        <w:jc w:val="center"/>
        <w:rPr>
          <w:rFonts w:ascii="Times New Roman" w:eastAsia="Times New Roman" w:hAnsi="Times New Roman" w:cs="Times New Roman"/>
          <w:b/>
          <w:sz w:val="28"/>
          <w:szCs w:val="28"/>
        </w:rPr>
      </w:pPr>
    </w:p>
    <w:p w:rsidR="00770576"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Завдання до лабораторної роботи</w:t>
      </w:r>
    </w:p>
    <w:p w:rsidR="00770576" w:rsidRDefault="00770576">
      <w:pPr>
        <w:jc w:val="center"/>
        <w:rPr>
          <w:rFonts w:ascii="Times New Roman" w:eastAsia="Times New Roman" w:hAnsi="Times New Roman" w:cs="Times New Roman"/>
          <w:b/>
          <w:sz w:val="28"/>
          <w:szCs w:val="28"/>
        </w:rPr>
      </w:pPr>
    </w:p>
    <w:p w:rsidR="00770576" w:rsidRDefault="00000000">
      <w:pPr>
        <w:numPr>
          <w:ilvl w:val="0"/>
          <w:numId w:val="1"/>
        </w:numPr>
        <w:jc w:val="both"/>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Побудувати таблицю</w:t>
      </w:r>
      <w:r>
        <w:rPr>
          <w:rFonts w:ascii="Times New Roman" w:eastAsia="Times New Roman" w:hAnsi="Times New Roman" w:cs="Times New Roman"/>
          <w:color w:val="000000"/>
          <w:sz w:val="28"/>
          <w:szCs w:val="28"/>
        </w:rPr>
        <w:t> </w:t>
      </w:r>
      <w:proofErr w:type="spellStart"/>
      <w:r>
        <w:rPr>
          <w:rFonts w:ascii="Times New Roman" w:eastAsia="Times New Roman" w:hAnsi="Times New Roman" w:cs="Times New Roman"/>
          <w:color w:val="000000"/>
          <w:sz w:val="28"/>
          <w:szCs w:val="28"/>
        </w:rPr>
        <w:t>dp</w:t>
      </w:r>
      <w:proofErr w:type="spellEnd"/>
      <w:r>
        <w:rPr>
          <w:rFonts w:ascii="Times New Roman" w:eastAsia="Times New Roman" w:hAnsi="Times New Roman" w:cs="Times New Roman"/>
          <w:color w:val="000000"/>
          <w:sz w:val="28"/>
          <w:szCs w:val="28"/>
        </w:rPr>
        <w:t>[i][w] за допомогою методу динамічного програмування, заповнити таблицю згідно рекурентного співвідношення; (</w:t>
      </w:r>
      <w:r>
        <w:rPr>
          <w:rFonts w:ascii="Times New Roman" w:eastAsia="Times New Roman" w:hAnsi="Times New Roman" w:cs="Times New Roman"/>
          <w:i/>
          <w:color w:val="FF0000"/>
          <w:sz w:val="28"/>
          <w:szCs w:val="28"/>
        </w:rPr>
        <w:t>варіант потрібно отримати у викладача</w:t>
      </w:r>
      <w:r>
        <w:rPr>
          <w:rFonts w:ascii="Times New Roman" w:eastAsia="Times New Roman" w:hAnsi="Times New Roman" w:cs="Times New Roman"/>
          <w:color w:val="000000"/>
          <w:sz w:val="28"/>
          <w:szCs w:val="28"/>
        </w:rPr>
        <w:t>)</w:t>
      </w:r>
    </w:p>
    <w:p w:rsidR="00770576" w:rsidRDefault="00000000">
      <w:pPr>
        <w:numPr>
          <w:ilvl w:val="0"/>
          <w:numId w:val="1"/>
        </w:num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Знайти максимальну можливу цінність</w:t>
      </w:r>
      <w:r>
        <w:rPr>
          <w:rFonts w:ascii="Times New Roman" w:eastAsia="Times New Roman" w:hAnsi="Times New Roman" w:cs="Times New Roman"/>
          <w:sz w:val="28"/>
          <w:szCs w:val="28"/>
        </w:rPr>
        <w:t>, яку можна розмістити в рюкзаку для заданого набору предметів і максимальної ваги</w:t>
      </w:r>
    </w:p>
    <w:p w:rsidR="00770576" w:rsidRDefault="00000000">
      <w:pPr>
        <w:numPr>
          <w:ilvl w:val="0"/>
          <w:numId w:val="1"/>
        </w:num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Відновити перелік предметів</w:t>
      </w:r>
      <w:r>
        <w:rPr>
          <w:rFonts w:ascii="Times New Roman" w:eastAsia="Times New Roman" w:hAnsi="Times New Roman" w:cs="Times New Roman"/>
          <w:sz w:val="28"/>
          <w:szCs w:val="28"/>
        </w:rPr>
        <w:t>, що входять до оптимального рішення</w:t>
      </w:r>
    </w:p>
    <w:p w:rsidR="00770576" w:rsidRDefault="00000000">
      <w:pPr>
        <w:numPr>
          <w:ilvl w:val="0"/>
          <w:numId w:val="1"/>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Реалізувати програмне забезпечення:</w:t>
      </w:r>
    </w:p>
    <w:p w:rsidR="00770576" w:rsidRDefault="00000000">
      <w:pPr>
        <w:numPr>
          <w:ilvl w:val="0"/>
          <w:numId w:val="2"/>
        </w:num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засобами </w:t>
      </w:r>
      <w:proofErr w:type="spellStart"/>
      <w:r>
        <w:rPr>
          <w:rFonts w:ascii="Times New Roman" w:eastAsia="Times New Roman" w:hAnsi="Times New Roman" w:cs="Times New Roman"/>
          <w:b/>
          <w:color w:val="000000"/>
          <w:sz w:val="28"/>
          <w:szCs w:val="28"/>
        </w:rPr>
        <w:t>JavaScript</w:t>
      </w:r>
      <w:proofErr w:type="spellEnd"/>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(використовуючи вбудовані HTML </w:t>
      </w:r>
      <w:proofErr w:type="spellStart"/>
      <w:r>
        <w:rPr>
          <w:rFonts w:ascii="Times New Roman" w:eastAsia="Times New Roman" w:hAnsi="Times New Roman" w:cs="Times New Roman"/>
          <w:color w:val="000000"/>
          <w:sz w:val="28"/>
          <w:szCs w:val="28"/>
        </w:rPr>
        <w:t>таги</w:t>
      </w:r>
      <w:proofErr w:type="spellEnd"/>
      <w:r>
        <w:rPr>
          <w:rFonts w:ascii="Times New Roman" w:eastAsia="Times New Roman" w:hAnsi="Times New Roman" w:cs="Times New Roman"/>
          <w:color w:val="000000"/>
          <w:sz w:val="28"/>
          <w:szCs w:val="28"/>
        </w:rPr>
        <w:t xml:space="preserve"> для таблиць або </w:t>
      </w:r>
      <w:proofErr w:type="spellStart"/>
      <w:r>
        <w:rPr>
          <w:rFonts w:ascii="Times New Roman" w:eastAsia="Times New Roman" w:hAnsi="Times New Roman" w:cs="Times New Roman"/>
          <w:color w:val="000000"/>
          <w:sz w:val="28"/>
          <w:szCs w:val="28"/>
        </w:rPr>
        <w:t>іньші</w:t>
      </w:r>
      <w:proofErr w:type="spellEnd"/>
      <w:r>
        <w:rPr>
          <w:rFonts w:ascii="Times New Roman" w:eastAsia="Times New Roman" w:hAnsi="Times New Roman" w:cs="Times New Roman"/>
          <w:color w:val="000000"/>
          <w:sz w:val="28"/>
          <w:szCs w:val="28"/>
        </w:rPr>
        <w:t>) побудувати таблицю завдання 1;</w:t>
      </w:r>
    </w:p>
    <w:p w:rsidR="00770576" w:rsidRDefault="00000000">
      <w:pPr>
        <w:numPr>
          <w:ilvl w:val="0"/>
          <w:numId w:val="2"/>
        </w:num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7030A0"/>
          <w:sz w:val="28"/>
          <w:szCs w:val="28"/>
        </w:rPr>
        <w:t>відобразити проміжні етапи побудови</w:t>
      </w:r>
      <w:r>
        <w:rPr>
          <w:rFonts w:ascii="Times New Roman" w:eastAsia="Times New Roman" w:hAnsi="Times New Roman" w:cs="Times New Roman"/>
          <w:color w:val="000000"/>
          <w:sz w:val="28"/>
          <w:szCs w:val="28"/>
          <w:vertAlign w:val="superscript"/>
        </w:rPr>
        <w:t>*</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i/>
          <w:color w:val="7030A0"/>
          <w:sz w:val="28"/>
          <w:szCs w:val="28"/>
        </w:rPr>
        <w:t>Фраза "відобразити проміжні етапи побудови " в контексті візуалізації алгоритму означає, що можна додавати анімації або оновлення, щоб показувати, як змінюється таблиця динамічного програмування </w:t>
      </w:r>
      <w:r>
        <w:rPr>
          <w:rFonts w:ascii="Times New Roman" w:eastAsia="Times New Roman" w:hAnsi="Times New Roman" w:cs="Times New Roman"/>
          <w:b/>
          <w:i/>
          <w:color w:val="7030A0"/>
          <w:sz w:val="28"/>
          <w:szCs w:val="28"/>
        </w:rPr>
        <w:t>на кожному кроці</w:t>
      </w:r>
      <w:r>
        <w:rPr>
          <w:rFonts w:ascii="Times New Roman" w:eastAsia="Times New Roman" w:hAnsi="Times New Roman" w:cs="Times New Roman"/>
          <w:i/>
          <w:color w:val="7030A0"/>
          <w:sz w:val="28"/>
          <w:szCs w:val="28"/>
        </w:rPr>
        <w:t xml:space="preserve"> алгоритму (відновлення переліку предметів в </w:t>
      </w:r>
      <w:proofErr w:type="spellStart"/>
      <w:r>
        <w:rPr>
          <w:rFonts w:ascii="Times New Roman" w:eastAsia="Times New Roman" w:hAnsi="Times New Roman" w:cs="Times New Roman"/>
          <w:i/>
          <w:color w:val="7030A0"/>
          <w:sz w:val="28"/>
          <w:szCs w:val="28"/>
        </w:rPr>
        <w:t>т.ч</w:t>
      </w:r>
      <w:proofErr w:type="spellEnd"/>
      <w:r>
        <w:rPr>
          <w:rFonts w:ascii="Times New Roman" w:eastAsia="Times New Roman" w:hAnsi="Times New Roman" w:cs="Times New Roman"/>
          <w:i/>
          <w:color w:val="7030A0"/>
          <w:sz w:val="28"/>
          <w:szCs w:val="28"/>
        </w:rPr>
        <w:t>.). Це дозволяє зрозуміти, як працює сам алгоритм, і бачити, як поетапно обчислюються значення у таблиці</w:t>
      </w:r>
    </w:p>
    <w:p w:rsidR="00770576" w:rsidRDefault="00000000">
      <w:pPr>
        <w:numPr>
          <w:ilvl w:val="0"/>
          <w:numId w:val="1"/>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Оформити звіт виконаної роботи, згідно взірця</w:t>
      </w:r>
    </w:p>
    <w:p w:rsidR="00770576" w:rsidRDefault="00000000">
      <w:pPr>
        <w:numPr>
          <w:ilvl w:val="0"/>
          <w:numId w:val="1"/>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Отримані результати (</w:t>
      </w:r>
      <w:r>
        <w:rPr>
          <w:rFonts w:ascii="Times New Roman" w:eastAsia="Times New Roman" w:hAnsi="Times New Roman" w:cs="Times New Roman"/>
          <w:b/>
          <w:sz w:val="28"/>
          <w:szCs w:val="28"/>
        </w:rPr>
        <w:t>лістинг коду</w:t>
      </w:r>
      <w:r>
        <w:rPr>
          <w:rFonts w:ascii="Times New Roman" w:eastAsia="Times New Roman" w:hAnsi="Times New Roman" w:cs="Times New Roman"/>
          <w:sz w:val="28"/>
          <w:szCs w:val="28"/>
        </w:rPr>
        <w:t xml:space="preserve"> завантажити на </w:t>
      </w:r>
      <w:r>
        <w:rPr>
          <w:rFonts w:ascii="Times New Roman" w:eastAsia="Times New Roman" w:hAnsi="Times New Roman" w:cs="Times New Roman"/>
          <w:b/>
          <w:sz w:val="28"/>
          <w:szCs w:val="28"/>
        </w:rPr>
        <w:t>репозиторій</w:t>
      </w:r>
      <w:r>
        <w:rPr>
          <w:rFonts w:ascii="Times New Roman" w:eastAsia="Times New Roman" w:hAnsi="Times New Roman" w:cs="Times New Roman"/>
          <w:sz w:val="28"/>
          <w:szCs w:val="28"/>
        </w:rPr>
        <w:t>). У звіті потрібно вказати посилання на репозиторій.</w:t>
      </w:r>
    </w:p>
    <w:p w:rsidR="00770576" w:rsidRDefault="00770576">
      <w:pPr>
        <w:jc w:val="both"/>
        <w:rPr>
          <w:rFonts w:ascii="Times New Roman" w:eastAsia="Times New Roman" w:hAnsi="Times New Roman" w:cs="Times New Roman"/>
          <w:sz w:val="28"/>
          <w:szCs w:val="28"/>
        </w:rPr>
      </w:pPr>
    </w:p>
    <w:p w:rsidR="00770576" w:rsidRDefault="00000000">
      <w:pPr>
        <w:spacing w:line="240"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Таблиця вхідних даних для лабораторної роботи</w:t>
      </w:r>
    </w:p>
    <w:p w:rsidR="00770576" w:rsidRDefault="00770576">
      <w:pPr>
        <w:spacing w:line="240" w:lineRule="auto"/>
        <w:jc w:val="center"/>
        <w:rPr>
          <w:rFonts w:ascii="Times New Roman" w:eastAsia="Times New Roman" w:hAnsi="Times New Roman" w:cs="Times New Roman"/>
          <w:b/>
        </w:rPr>
      </w:pPr>
    </w:p>
    <w:tbl>
      <w:tblPr>
        <w:tblStyle w:val="a8"/>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4"/>
        <w:gridCol w:w="2107"/>
        <w:gridCol w:w="1768"/>
        <w:gridCol w:w="2853"/>
        <w:gridCol w:w="2076"/>
      </w:tblGrid>
      <w:tr w:rsidR="00770576">
        <w:tc>
          <w:tcPr>
            <w:tcW w:w="1114" w:type="dxa"/>
          </w:tcPr>
          <w:p w:rsidR="00770576" w:rsidRDefault="00000000">
            <w:pPr>
              <w:rPr>
                <w:rFonts w:ascii="Times New Roman" w:eastAsia="Times New Roman" w:hAnsi="Times New Roman" w:cs="Times New Roman"/>
                <w:b/>
              </w:rPr>
            </w:pPr>
            <w:r>
              <w:rPr>
                <w:rFonts w:ascii="Times New Roman" w:eastAsia="Times New Roman" w:hAnsi="Times New Roman" w:cs="Times New Roman"/>
                <w:b/>
              </w:rPr>
              <w:t>№ Варіанта</w:t>
            </w:r>
          </w:p>
        </w:tc>
        <w:tc>
          <w:tcPr>
            <w:tcW w:w="2107" w:type="dxa"/>
          </w:tcPr>
          <w:p w:rsidR="00770576" w:rsidRDefault="00000000">
            <w:pPr>
              <w:rPr>
                <w:rFonts w:ascii="Times New Roman" w:eastAsia="Times New Roman" w:hAnsi="Times New Roman" w:cs="Times New Roman"/>
                <w:b/>
              </w:rPr>
            </w:pPr>
            <w:r>
              <w:rPr>
                <w:rFonts w:ascii="Times New Roman" w:eastAsia="Times New Roman" w:hAnsi="Times New Roman" w:cs="Times New Roman"/>
                <w:b/>
              </w:rPr>
              <w:t>Кількість предметів</w:t>
            </w:r>
          </w:p>
        </w:tc>
        <w:tc>
          <w:tcPr>
            <w:tcW w:w="1768" w:type="dxa"/>
          </w:tcPr>
          <w:p w:rsidR="00770576" w:rsidRDefault="00000000">
            <w:pPr>
              <w:rPr>
                <w:rFonts w:ascii="Times New Roman" w:eastAsia="Times New Roman" w:hAnsi="Times New Roman" w:cs="Times New Roman"/>
                <w:b/>
              </w:rPr>
            </w:pPr>
            <w:r>
              <w:rPr>
                <w:rFonts w:ascii="Times New Roman" w:eastAsia="Times New Roman" w:hAnsi="Times New Roman" w:cs="Times New Roman"/>
                <w:b/>
              </w:rPr>
              <w:t>Вага рюкзака W</w:t>
            </w:r>
          </w:p>
        </w:tc>
        <w:tc>
          <w:tcPr>
            <w:tcW w:w="2853" w:type="dxa"/>
          </w:tcPr>
          <w:p w:rsidR="00770576" w:rsidRDefault="00000000">
            <w:pPr>
              <w:rPr>
                <w:rFonts w:ascii="Times New Roman" w:eastAsia="Times New Roman" w:hAnsi="Times New Roman" w:cs="Times New Roman"/>
                <w:b/>
              </w:rPr>
            </w:pPr>
            <w:r>
              <w:rPr>
                <w:rFonts w:ascii="Times New Roman" w:eastAsia="Times New Roman" w:hAnsi="Times New Roman" w:cs="Times New Roman"/>
                <w:b/>
              </w:rPr>
              <w:t>Вектори ваг w[i]</w:t>
            </w:r>
          </w:p>
        </w:tc>
        <w:tc>
          <w:tcPr>
            <w:tcW w:w="2076" w:type="dxa"/>
          </w:tcPr>
          <w:p w:rsidR="00770576" w:rsidRDefault="00000000">
            <w:pPr>
              <w:rPr>
                <w:rFonts w:ascii="Times New Roman" w:eastAsia="Times New Roman" w:hAnsi="Times New Roman" w:cs="Times New Roman"/>
                <w:b/>
              </w:rPr>
            </w:pPr>
            <w:r>
              <w:rPr>
                <w:rFonts w:ascii="Times New Roman" w:eastAsia="Times New Roman" w:hAnsi="Times New Roman" w:cs="Times New Roman"/>
                <w:b/>
              </w:rPr>
              <w:t>Вектори цінностей v[i]</w:t>
            </w:r>
          </w:p>
        </w:tc>
      </w:tr>
      <w:tr w:rsidR="00770576">
        <w:tc>
          <w:tcPr>
            <w:tcW w:w="1114"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1</w:t>
            </w:r>
          </w:p>
        </w:tc>
        <w:tc>
          <w:tcPr>
            <w:tcW w:w="2107"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4</w:t>
            </w:r>
          </w:p>
        </w:tc>
        <w:tc>
          <w:tcPr>
            <w:tcW w:w="1768"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10</w:t>
            </w:r>
          </w:p>
        </w:tc>
        <w:tc>
          <w:tcPr>
            <w:tcW w:w="2853"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[2, 3, 4, 5]</w:t>
            </w:r>
          </w:p>
        </w:tc>
        <w:tc>
          <w:tcPr>
            <w:tcW w:w="2076"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[3, 4, 5, 8]</w:t>
            </w:r>
          </w:p>
        </w:tc>
      </w:tr>
      <w:tr w:rsidR="00770576">
        <w:tc>
          <w:tcPr>
            <w:tcW w:w="1114"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2</w:t>
            </w:r>
          </w:p>
        </w:tc>
        <w:tc>
          <w:tcPr>
            <w:tcW w:w="2107"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5</w:t>
            </w:r>
          </w:p>
        </w:tc>
        <w:tc>
          <w:tcPr>
            <w:tcW w:w="1768"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15</w:t>
            </w:r>
          </w:p>
        </w:tc>
        <w:tc>
          <w:tcPr>
            <w:tcW w:w="2853"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[1, 3, 4, 5, 9]</w:t>
            </w:r>
          </w:p>
        </w:tc>
        <w:tc>
          <w:tcPr>
            <w:tcW w:w="2076"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[2, 4, 6, 7, 13]</w:t>
            </w:r>
          </w:p>
        </w:tc>
      </w:tr>
      <w:tr w:rsidR="00770576">
        <w:tc>
          <w:tcPr>
            <w:tcW w:w="1114"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3</w:t>
            </w:r>
          </w:p>
        </w:tc>
        <w:tc>
          <w:tcPr>
            <w:tcW w:w="2107"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6</w:t>
            </w:r>
          </w:p>
        </w:tc>
        <w:tc>
          <w:tcPr>
            <w:tcW w:w="1768"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12</w:t>
            </w:r>
          </w:p>
        </w:tc>
        <w:tc>
          <w:tcPr>
            <w:tcW w:w="2853"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[1, 2, 3, 2, 2, 1]</w:t>
            </w:r>
          </w:p>
        </w:tc>
        <w:tc>
          <w:tcPr>
            <w:tcW w:w="2076"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[2, 4, 5, 3, 7, 6]</w:t>
            </w:r>
          </w:p>
        </w:tc>
      </w:tr>
      <w:tr w:rsidR="00770576">
        <w:tc>
          <w:tcPr>
            <w:tcW w:w="1114"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4</w:t>
            </w:r>
          </w:p>
        </w:tc>
        <w:tc>
          <w:tcPr>
            <w:tcW w:w="2107"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5</w:t>
            </w:r>
          </w:p>
        </w:tc>
        <w:tc>
          <w:tcPr>
            <w:tcW w:w="1768"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9</w:t>
            </w:r>
          </w:p>
        </w:tc>
        <w:tc>
          <w:tcPr>
            <w:tcW w:w="2853"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[4, 3, 1, 2, 5]</w:t>
            </w:r>
          </w:p>
        </w:tc>
        <w:tc>
          <w:tcPr>
            <w:tcW w:w="2076"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[5, 4, 2, 2, 6]</w:t>
            </w:r>
          </w:p>
        </w:tc>
      </w:tr>
      <w:tr w:rsidR="00770576">
        <w:tc>
          <w:tcPr>
            <w:tcW w:w="1114"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5</w:t>
            </w:r>
          </w:p>
        </w:tc>
        <w:tc>
          <w:tcPr>
            <w:tcW w:w="2107"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7</w:t>
            </w:r>
          </w:p>
        </w:tc>
        <w:tc>
          <w:tcPr>
            <w:tcW w:w="1768"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20</w:t>
            </w:r>
          </w:p>
        </w:tc>
        <w:tc>
          <w:tcPr>
            <w:tcW w:w="2853"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[2, 4, 6, 3, 5, 7, 8]</w:t>
            </w:r>
          </w:p>
        </w:tc>
        <w:tc>
          <w:tcPr>
            <w:tcW w:w="2076"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[6, 10, 12, 7, 9, 14, 15]</w:t>
            </w:r>
          </w:p>
        </w:tc>
      </w:tr>
      <w:tr w:rsidR="00770576">
        <w:tc>
          <w:tcPr>
            <w:tcW w:w="1114"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6</w:t>
            </w:r>
          </w:p>
        </w:tc>
        <w:tc>
          <w:tcPr>
            <w:tcW w:w="2107"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6</w:t>
            </w:r>
          </w:p>
        </w:tc>
        <w:tc>
          <w:tcPr>
            <w:tcW w:w="1768"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14</w:t>
            </w:r>
          </w:p>
        </w:tc>
        <w:tc>
          <w:tcPr>
            <w:tcW w:w="2853"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[3, 5, 6, 4, 2, 3]</w:t>
            </w:r>
          </w:p>
        </w:tc>
        <w:tc>
          <w:tcPr>
            <w:tcW w:w="2076"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[6, 10, 12, 9, 4, 5]</w:t>
            </w:r>
          </w:p>
        </w:tc>
      </w:tr>
      <w:tr w:rsidR="00770576">
        <w:tc>
          <w:tcPr>
            <w:tcW w:w="1114"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7</w:t>
            </w:r>
          </w:p>
        </w:tc>
        <w:tc>
          <w:tcPr>
            <w:tcW w:w="2107"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8</w:t>
            </w:r>
          </w:p>
        </w:tc>
        <w:tc>
          <w:tcPr>
            <w:tcW w:w="1768"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25</w:t>
            </w:r>
          </w:p>
        </w:tc>
        <w:tc>
          <w:tcPr>
            <w:tcW w:w="2853"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[3, 2, 5, 7, 6, 4, 3, 1]</w:t>
            </w:r>
          </w:p>
        </w:tc>
        <w:tc>
          <w:tcPr>
            <w:tcW w:w="2076"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[5, 3, 8, 13, 11, 6, 7, 2]</w:t>
            </w:r>
          </w:p>
        </w:tc>
      </w:tr>
      <w:tr w:rsidR="00770576">
        <w:tc>
          <w:tcPr>
            <w:tcW w:w="1114"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8</w:t>
            </w:r>
          </w:p>
        </w:tc>
        <w:tc>
          <w:tcPr>
            <w:tcW w:w="2107"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4</w:t>
            </w:r>
          </w:p>
        </w:tc>
        <w:tc>
          <w:tcPr>
            <w:tcW w:w="1768"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8</w:t>
            </w:r>
          </w:p>
        </w:tc>
        <w:tc>
          <w:tcPr>
            <w:tcW w:w="2853"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[2, 3, 5, 2]</w:t>
            </w:r>
          </w:p>
        </w:tc>
        <w:tc>
          <w:tcPr>
            <w:tcW w:w="2076"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[3, 6, 9, 4]</w:t>
            </w:r>
          </w:p>
        </w:tc>
      </w:tr>
      <w:tr w:rsidR="00770576">
        <w:tc>
          <w:tcPr>
            <w:tcW w:w="1114"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9</w:t>
            </w:r>
          </w:p>
        </w:tc>
        <w:tc>
          <w:tcPr>
            <w:tcW w:w="2107"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5</w:t>
            </w:r>
          </w:p>
        </w:tc>
        <w:tc>
          <w:tcPr>
            <w:tcW w:w="1768"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10</w:t>
            </w:r>
          </w:p>
        </w:tc>
        <w:tc>
          <w:tcPr>
            <w:tcW w:w="2853"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[1, 2, 4, 6, 5]</w:t>
            </w:r>
          </w:p>
        </w:tc>
        <w:tc>
          <w:tcPr>
            <w:tcW w:w="2076"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[2, 5, 8, 13, 9]</w:t>
            </w:r>
          </w:p>
        </w:tc>
      </w:tr>
      <w:tr w:rsidR="00770576">
        <w:tc>
          <w:tcPr>
            <w:tcW w:w="1114"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10</w:t>
            </w:r>
          </w:p>
        </w:tc>
        <w:tc>
          <w:tcPr>
            <w:tcW w:w="2107"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6</w:t>
            </w:r>
          </w:p>
        </w:tc>
        <w:tc>
          <w:tcPr>
            <w:tcW w:w="1768"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18</w:t>
            </w:r>
          </w:p>
        </w:tc>
        <w:tc>
          <w:tcPr>
            <w:tcW w:w="2853"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[4, 3, 5, 6, 2, 4]</w:t>
            </w:r>
          </w:p>
        </w:tc>
        <w:tc>
          <w:tcPr>
            <w:tcW w:w="2076"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[8, 7, 10, 13, 5, 6]</w:t>
            </w:r>
          </w:p>
        </w:tc>
      </w:tr>
      <w:tr w:rsidR="00770576">
        <w:tc>
          <w:tcPr>
            <w:tcW w:w="1114"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11</w:t>
            </w:r>
          </w:p>
        </w:tc>
        <w:tc>
          <w:tcPr>
            <w:tcW w:w="2107"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10</w:t>
            </w:r>
          </w:p>
        </w:tc>
        <w:tc>
          <w:tcPr>
            <w:tcW w:w="1768"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24</w:t>
            </w:r>
          </w:p>
        </w:tc>
        <w:tc>
          <w:tcPr>
            <w:tcW w:w="2853"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[9, 3, 3, 3, 5, 8, 9]</w:t>
            </w:r>
          </w:p>
        </w:tc>
        <w:tc>
          <w:tcPr>
            <w:tcW w:w="2076" w:type="dxa"/>
          </w:tcPr>
          <w:p w:rsidR="00770576" w:rsidRDefault="00000000">
            <w:pPr>
              <w:rPr>
                <w:rFonts w:ascii="Times New Roman" w:eastAsia="Times New Roman" w:hAnsi="Times New Roman" w:cs="Times New Roman"/>
              </w:rPr>
            </w:pPr>
            <w:r>
              <w:rPr>
                <w:rFonts w:ascii="Times New Roman" w:eastAsia="Times New Roman" w:hAnsi="Times New Roman" w:cs="Times New Roman"/>
              </w:rPr>
              <w:t>[11, 10, 6, 4, 15, 3, 12]</w:t>
            </w:r>
          </w:p>
        </w:tc>
      </w:tr>
      <w:tr w:rsidR="00770576">
        <w:tc>
          <w:tcPr>
            <w:tcW w:w="1114"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p>
        </w:tc>
        <w:tc>
          <w:tcPr>
            <w:tcW w:w="2107"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1768"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p>
        </w:tc>
        <w:tc>
          <w:tcPr>
            <w:tcW w:w="2853"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 3, 3, 3, 5, 8, 9]</w:t>
            </w:r>
          </w:p>
        </w:tc>
        <w:tc>
          <w:tcPr>
            <w:tcW w:w="2076"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 10, 6, 4, 15, 3, 12]</w:t>
            </w:r>
          </w:p>
        </w:tc>
      </w:tr>
      <w:tr w:rsidR="00770576">
        <w:tc>
          <w:tcPr>
            <w:tcW w:w="1114"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c>
          <w:tcPr>
            <w:tcW w:w="2107"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1768"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27</w:t>
            </w:r>
          </w:p>
        </w:tc>
        <w:tc>
          <w:tcPr>
            <w:tcW w:w="2853"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 4, 5, 10, 8, 5, 1, 7, 10, 7]</w:t>
            </w:r>
          </w:p>
        </w:tc>
        <w:tc>
          <w:tcPr>
            <w:tcW w:w="2076"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 14, 11, 4, 2, 13, 7, 3, 13, 3]</w:t>
            </w:r>
          </w:p>
        </w:tc>
      </w:tr>
      <w:tr w:rsidR="00770576">
        <w:tc>
          <w:tcPr>
            <w:tcW w:w="1114"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w:t>
            </w:r>
          </w:p>
        </w:tc>
        <w:tc>
          <w:tcPr>
            <w:tcW w:w="2107"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1768"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w:t>
            </w:r>
          </w:p>
        </w:tc>
        <w:tc>
          <w:tcPr>
            <w:tcW w:w="2853"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 1, 4, 7, 8]</w:t>
            </w:r>
          </w:p>
        </w:tc>
        <w:tc>
          <w:tcPr>
            <w:tcW w:w="2076"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 9, 15, 9, 11]</w:t>
            </w:r>
          </w:p>
        </w:tc>
      </w:tr>
      <w:tr w:rsidR="00770576">
        <w:tc>
          <w:tcPr>
            <w:tcW w:w="1114"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2107"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768"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w:t>
            </w:r>
          </w:p>
        </w:tc>
        <w:tc>
          <w:tcPr>
            <w:tcW w:w="2853"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 5, 9, 3]</w:t>
            </w:r>
          </w:p>
        </w:tc>
        <w:tc>
          <w:tcPr>
            <w:tcW w:w="2076"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 7, 14, 15]</w:t>
            </w:r>
          </w:p>
        </w:tc>
      </w:tr>
      <w:tr w:rsidR="00770576">
        <w:tc>
          <w:tcPr>
            <w:tcW w:w="1114"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w:t>
            </w:r>
          </w:p>
        </w:tc>
        <w:tc>
          <w:tcPr>
            <w:tcW w:w="2107"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1768"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p>
        </w:tc>
        <w:tc>
          <w:tcPr>
            <w:tcW w:w="2853"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10, 3, 8, 1, 2, 10]</w:t>
            </w:r>
          </w:p>
        </w:tc>
        <w:tc>
          <w:tcPr>
            <w:tcW w:w="2076"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 5, 8, 7, 12, 5, 5]</w:t>
            </w:r>
          </w:p>
        </w:tc>
      </w:tr>
      <w:tr w:rsidR="00770576">
        <w:tc>
          <w:tcPr>
            <w:tcW w:w="1114"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w:t>
            </w:r>
          </w:p>
        </w:tc>
        <w:tc>
          <w:tcPr>
            <w:tcW w:w="2107"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1768"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29</w:t>
            </w:r>
          </w:p>
        </w:tc>
        <w:tc>
          <w:tcPr>
            <w:tcW w:w="2853"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6, 4, 6, 5, 6, 4]</w:t>
            </w:r>
          </w:p>
        </w:tc>
        <w:tc>
          <w:tcPr>
            <w:tcW w:w="2076"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8, 8, 13, 12, 11, 14]</w:t>
            </w:r>
          </w:p>
        </w:tc>
      </w:tr>
      <w:tr w:rsidR="00770576">
        <w:tc>
          <w:tcPr>
            <w:tcW w:w="1114"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18</w:t>
            </w:r>
          </w:p>
        </w:tc>
        <w:tc>
          <w:tcPr>
            <w:tcW w:w="2107"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768"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c>
          <w:tcPr>
            <w:tcW w:w="2853"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7, 9, 6, 9, 7]</w:t>
            </w:r>
          </w:p>
        </w:tc>
        <w:tc>
          <w:tcPr>
            <w:tcW w:w="2076"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12, 12, 10, 15, 12]</w:t>
            </w:r>
          </w:p>
        </w:tc>
      </w:tr>
      <w:tr w:rsidR="00770576">
        <w:tc>
          <w:tcPr>
            <w:tcW w:w="1114"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p>
        </w:tc>
        <w:tc>
          <w:tcPr>
            <w:tcW w:w="2107"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768"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w:t>
            </w:r>
          </w:p>
        </w:tc>
        <w:tc>
          <w:tcPr>
            <w:tcW w:w="2853"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 9, 9, 7, 8, 9]</w:t>
            </w:r>
          </w:p>
        </w:tc>
        <w:tc>
          <w:tcPr>
            <w:tcW w:w="2076"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 3, 15, 14, 8, 5]</w:t>
            </w:r>
          </w:p>
        </w:tc>
      </w:tr>
      <w:tr w:rsidR="00770576">
        <w:tc>
          <w:tcPr>
            <w:tcW w:w="1114"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tc>
        <w:tc>
          <w:tcPr>
            <w:tcW w:w="2107"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768"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18</w:t>
            </w:r>
          </w:p>
        </w:tc>
        <w:tc>
          <w:tcPr>
            <w:tcW w:w="2853"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10, 1, 4, 9, 7]</w:t>
            </w:r>
          </w:p>
        </w:tc>
        <w:tc>
          <w:tcPr>
            <w:tcW w:w="2076"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 15, 15, 11, 12, 12]</w:t>
            </w:r>
          </w:p>
        </w:tc>
      </w:tr>
      <w:tr w:rsidR="00770576">
        <w:tc>
          <w:tcPr>
            <w:tcW w:w="1114"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p>
        </w:tc>
        <w:tc>
          <w:tcPr>
            <w:tcW w:w="2107"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1768"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w:t>
            </w:r>
          </w:p>
        </w:tc>
        <w:tc>
          <w:tcPr>
            <w:tcW w:w="2853"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3, 4, 7, 6, 7, 2, 5, 5, 6]</w:t>
            </w:r>
          </w:p>
        </w:tc>
        <w:tc>
          <w:tcPr>
            <w:tcW w:w="2076"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 3, 14, 11, 4, 12, 9, 11, 9, 15]</w:t>
            </w:r>
          </w:p>
        </w:tc>
      </w:tr>
      <w:tr w:rsidR="00770576">
        <w:tc>
          <w:tcPr>
            <w:tcW w:w="1114"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w:t>
            </w:r>
          </w:p>
        </w:tc>
        <w:tc>
          <w:tcPr>
            <w:tcW w:w="2107"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1768"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p>
        </w:tc>
        <w:tc>
          <w:tcPr>
            <w:tcW w:w="2853"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 8, 7, 1, 10, 9, 5, 3, 2]</w:t>
            </w:r>
          </w:p>
        </w:tc>
        <w:tc>
          <w:tcPr>
            <w:tcW w:w="2076"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7, 13, 4, 11, 13, 8, 10, 9]</w:t>
            </w:r>
          </w:p>
        </w:tc>
      </w:tr>
      <w:tr w:rsidR="00770576">
        <w:tc>
          <w:tcPr>
            <w:tcW w:w="1114"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w:t>
            </w:r>
          </w:p>
        </w:tc>
        <w:tc>
          <w:tcPr>
            <w:tcW w:w="2107"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1768"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w:t>
            </w:r>
          </w:p>
        </w:tc>
        <w:tc>
          <w:tcPr>
            <w:tcW w:w="2853"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5, 4, 2, 3, 9, 5, 6, 6]</w:t>
            </w:r>
          </w:p>
        </w:tc>
        <w:tc>
          <w:tcPr>
            <w:tcW w:w="2076"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 15, 7, 7, 9, 9, 15, 6, 11]</w:t>
            </w:r>
          </w:p>
        </w:tc>
      </w:tr>
      <w:tr w:rsidR="00770576">
        <w:tc>
          <w:tcPr>
            <w:tcW w:w="1114"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p>
        </w:tc>
        <w:tc>
          <w:tcPr>
            <w:tcW w:w="2107"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1768"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p>
        </w:tc>
        <w:tc>
          <w:tcPr>
            <w:tcW w:w="2853"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10, 5, 4, 5]</w:t>
            </w:r>
          </w:p>
        </w:tc>
        <w:tc>
          <w:tcPr>
            <w:tcW w:w="2076"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 7, 5, 9, 12]</w:t>
            </w:r>
          </w:p>
        </w:tc>
      </w:tr>
      <w:tr w:rsidR="00770576">
        <w:tc>
          <w:tcPr>
            <w:tcW w:w="1114"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w:t>
            </w:r>
          </w:p>
        </w:tc>
        <w:tc>
          <w:tcPr>
            <w:tcW w:w="2107"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1768"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tc>
        <w:tc>
          <w:tcPr>
            <w:tcW w:w="2853"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 7, 1, 6, 8, 1, 8, 6, 8]</w:t>
            </w:r>
          </w:p>
        </w:tc>
        <w:tc>
          <w:tcPr>
            <w:tcW w:w="2076"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 13, 7, 7, 2, 14, 7, 2, 8]</w:t>
            </w:r>
          </w:p>
        </w:tc>
      </w:tr>
      <w:tr w:rsidR="00770576">
        <w:tc>
          <w:tcPr>
            <w:tcW w:w="1114"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w:t>
            </w:r>
          </w:p>
        </w:tc>
        <w:tc>
          <w:tcPr>
            <w:tcW w:w="2107"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1768"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p>
        </w:tc>
        <w:tc>
          <w:tcPr>
            <w:tcW w:w="2853"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 3, 5, 2, 4, 4, 2, 4]</w:t>
            </w:r>
          </w:p>
        </w:tc>
        <w:tc>
          <w:tcPr>
            <w:tcW w:w="2076"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 14, 3, 11, 9, 12, 11, 11]</w:t>
            </w:r>
          </w:p>
        </w:tc>
      </w:tr>
      <w:tr w:rsidR="00770576">
        <w:tc>
          <w:tcPr>
            <w:tcW w:w="1114"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27</w:t>
            </w:r>
          </w:p>
        </w:tc>
        <w:tc>
          <w:tcPr>
            <w:tcW w:w="2107"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1768"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30</w:t>
            </w:r>
          </w:p>
        </w:tc>
        <w:tc>
          <w:tcPr>
            <w:tcW w:w="2853"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2, 3, 5, 4, 10, 4, 4, 6]</w:t>
            </w:r>
          </w:p>
        </w:tc>
        <w:tc>
          <w:tcPr>
            <w:tcW w:w="2076"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 3, 15, 6, 2, 12, 6, 5, 11]</w:t>
            </w:r>
          </w:p>
        </w:tc>
      </w:tr>
      <w:tr w:rsidR="00770576">
        <w:tc>
          <w:tcPr>
            <w:tcW w:w="1114"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28</w:t>
            </w:r>
          </w:p>
        </w:tc>
        <w:tc>
          <w:tcPr>
            <w:tcW w:w="2107"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1768"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30</w:t>
            </w:r>
          </w:p>
        </w:tc>
        <w:tc>
          <w:tcPr>
            <w:tcW w:w="2853"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9, 3, 6, 2]</w:t>
            </w:r>
          </w:p>
        </w:tc>
        <w:tc>
          <w:tcPr>
            <w:tcW w:w="2076"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10, 14, 8, 7]</w:t>
            </w:r>
            <w:sdt>
              <w:sdtPr>
                <w:tag w:val="goog_rdk_2"/>
                <w:id w:val="2053195160"/>
              </w:sdtPr>
              <w:sdtContent>
                <w:ins w:id="2" w:author="Віталій Васильович Кожан" w:date="2025-05-09T13:31:00Z">
                  <w:r>
                    <w:rPr>
                      <w:rFonts w:ascii="Times New Roman" w:eastAsia="Times New Roman" w:hAnsi="Times New Roman" w:cs="Times New Roman"/>
                      <w:color w:val="000000"/>
                      <w:sz w:val="24"/>
                      <w:szCs w:val="24"/>
                    </w:rPr>
                    <w:t xml:space="preserve"> и</w:t>
                  </w:r>
                </w:ins>
              </w:sdtContent>
            </w:sdt>
          </w:p>
        </w:tc>
      </w:tr>
      <w:tr w:rsidR="00770576">
        <w:tc>
          <w:tcPr>
            <w:tcW w:w="1114"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29</w:t>
            </w:r>
          </w:p>
        </w:tc>
        <w:tc>
          <w:tcPr>
            <w:tcW w:w="2107"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768"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w:t>
            </w:r>
          </w:p>
        </w:tc>
        <w:tc>
          <w:tcPr>
            <w:tcW w:w="2853"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7, 9, 7]</w:t>
            </w:r>
          </w:p>
        </w:tc>
        <w:tc>
          <w:tcPr>
            <w:tcW w:w="2076"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 4, 11, 9]</w:t>
            </w:r>
          </w:p>
        </w:tc>
      </w:tr>
      <w:tr w:rsidR="00770576">
        <w:tc>
          <w:tcPr>
            <w:tcW w:w="1114"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30</w:t>
            </w:r>
          </w:p>
        </w:tc>
        <w:tc>
          <w:tcPr>
            <w:tcW w:w="2107"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1768"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2853"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 2, 9, 6, 3, 4, 8, 4]</w:t>
            </w:r>
          </w:p>
        </w:tc>
        <w:tc>
          <w:tcPr>
            <w:tcW w:w="2076"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 4, 12, 2, 7, 15, 5, 5]</w:t>
            </w:r>
          </w:p>
        </w:tc>
      </w:tr>
      <w:tr w:rsidR="00770576">
        <w:tc>
          <w:tcPr>
            <w:tcW w:w="1114"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31</w:t>
            </w:r>
          </w:p>
        </w:tc>
        <w:tc>
          <w:tcPr>
            <w:tcW w:w="2107"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768"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29</w:t>
            </w:r>
          </w:p>
        </w:tc>
        <w:tc>
          <w:tcPr>
            <w:tcW w:w="2853"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2, 7, 4, 9, 9]</w:t>
            </w:r>
          </w:p>
        </w:tc>
        <w:tc>
          <w:tcPr>
            <w:tcW w:w="2076" w:type="dxa"/>
          </w:tcPr>
          <w:p w:rsidR="00770576"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7, 2, 8, 11, 13]</w:t>
            </w:r>
          </w:p>
        </w:tc>
      </w:tr>
    </w:tbl>
    <w:p w:rsidR="00770576" w:rsidRDefault="00E34D40" w:rsidP="00E34D40">
      <w:pPr>
        <w:jc w:val="center"/>
        <w:rPr>
          <w:rFonts w:ascii="Times New Roman" w:eastAsia="Times New Roman" w:hAnsi="Times New Roman" w:cs="Times New Roman"/>
          <w:b/>
          <w:bCs/>
          <w:sz w:val="28"/>
          <w:szCs w:val="28"/>
          <w:lang w:val="uk-UA"/>
        </w:rPr>
      </w:pPr>
      <w:r>
        <w:rPr>
          <w:rFonts w:ascii="Times New Roman" w:eastAsia="Times New Roman" w:hAnsi="Times New Roman" w:cs="Times New Roman"/>
          <w:b/>
          <w:bCs/>
          <w:sz w:val="28"/>
          <w:szCs w:val="28"/>
          <w:lang w:val="uk-UA"/>
        </w:rPr>
        <w:lastRenderedPageBreak/>
        <w:t>Хід роботи</w:t>
      </w:r>
    </w:p>
    <w:p w:rsidR="00E34D40" w:rsidRDefault="00E34D40" w:rsidP="00E34D40">
      <w:pPr>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uk-UA"/>
        </w:rPr>
        <w:t>Варіант-21</w:t>
      </w:r>
    </w:p>
    <w:p w:rsidR="00E34D40" w:rsidRPr="00E34D40" w:rsidRDefault="00E34D40" w:rsidP="00E34D40">
      <w:pPr>
        <w:rPr>
          <w:rFonts w:ascii="Times New Roman" w:eastAsia="Times New Roman" w:hAnsi="Times New Roman" w:cs="Times New Roman"/>
          <w:b/>
          <w:bCs/>
          <w:sz w:val="28"/>
          <w:szCs w:val="28"/>
          <w:lang w:val="en-US"/>
        </w:rPr>
      </w:pPr>
    </w:p>
    <w:p w:rsidR="00E34D40" w:rsidRDefault="00E34D40" w:rsidP="00E34D40">
      <w:pPr>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uk-UA"/>
        </w:rPr>
        <w:t>Приклад коду</w:t>
      </w:r>
      <w:r>
        <w:rPr>
          <w:rFonts w:ascii="Times New Roman" w:eastAsia="Times New Roman" w:hAnsi="Times New Roman" w:cs="Times New Roman"/>
          <w:b/>
          <w:bCs/>
          <w:sz w:val="28"/>
          <w:szCs w:val="28"/>
          <w:lang w:val="en-US"/>
        </w:rPr>
        <w: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586C0"/>
          <w:sz w:val="23"/>
          <w:szCs w:val="23"/>
          <w:lang w:val="ru-UA"/>
        </w:rPr>
        <w:t>import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9CDCFE"/>
          <w:sz w:val="23"/>
          <w:szCs w:val="23"/>
          <w:lang w:val="ru-UA"/>
        </w:rPr>
        <w:t>React</w:t>
      </w:r>
      <w:r w:rsidRPr="00E34D40">
        <w:rPr>
          <w:rFonts w:ascii="Menlo" w:eastAsia="Times New Roman" w:hAnsi="Menlo" w:cs="Menlo"/>
          <w:color w:val="CCCCCC"/>
          <w:sz w:val="23"/>
          <w:szCs w:val="23"/>
          <w:lang w:val="ru-UA"/>
        </w:rPr>
        <w:t xml:space="preserve">, { </w:t>
      </w:r>
      <w:r w:rsidRPr="00E34D40">
        <w:rPr>
          <w:rFonts w:ascii="Menlo" w:eastAsia="Times New Roman" w:hAnsi="Menlo" w:cs="Menlo"/>
          <w:color w:val="9CDCFE"/>
          <w:sz w:val="23"/>
          <w:szCs w:val="23"/>
          <w:lang w:val="ru-UA"/>
        </w:rPr>
        <w:t>useEffect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9CDCFE"/>
          <w:sz w:val="23"/>
          <w:szCs w:val="23"/>
          <w:lang w:val="ru-UA"/>
        </w:rPr>
        <w:t>useState</w:t>
      </w:r>
      <w:r w:rsidRPr="00E34D40">
        <w:rPr>
          <w:rFonts w:ascii="Menlo" w:eastAsia="Times New Roman" w:hAnsi="Menlo" w:cs="Menlo"/>
          <w:color w:val="CCCCCC"/>
          <w:sz w:val="23"/>
          <w:szCs w:val="23"/>
          <w:lang w:val="ru-UA"/>
        </w:rPr>
        <w:t xml:space="preserve"> } </w:t>
      </w:r>
      <w:r w:rsidRPr="00E34D40">
        <w:rPr>
          <w:rFonts w:ascii="Menlo" w:eastAsia="Times New Roman" w:hAnsi="Menlo" w:cs="Menlo"/>
          <w:color w:val="C586C0"/>
          <w:sz w:val="23"/>
          <w:szCs w:val="23"/>
          <w:lang w:val="ru-UA"/>
        </w:rPr>
        <w:t>from</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CE9178"/>
          <w:sz w:val="23"/>
          <w:szCs w:val="23"/>
          <w:lang w:val="ru-UA"/>
        </w:rPr>
        <w:t>'react'</w:t>
      </w:r>
      <w:r w:rsidRPr="00E34D40">
        <w:rPr>
          <w:rFonts w:ascii="Menlo" w:eastAsia="Times New Roman" w:hAnsi="Menlo" w:cs="Menlo"/>
          <w:color w:val="CCCCCC"/>
          <w:sz w:val="23"/>
          <w:szCs w:val="23"/>
          <w:lang w:val="ru-UA"/>
        </w:rPr>
        <w: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569CD6"/>
          <w:sz w:val="23"/>
          <w:szCs w:val="23"/>
          <w:lang w:val="ru-UA"/>
        </w:rPr>
        <w:t>const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4FC1FF"/>
          <w:sz w:val="23"/>
          <w:szCs w:val="23"/>
          <w:lang w:val="ru-UA"/>
        </w:rPr>
        <w:t>weights</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D4D4D4"/>
          <w:sz w:val="23"/>
          <w:szCs w:val="23"/>
          <w:lang w:val="ru-UA"/>
        </w:rPr>
        <w: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B5CEA8"/>
          <w:sz w:val="23"/>
          <w:szCs w:val="23"/>
          <w:lang w:val="ru-UA"/>
        </w:rPr>
        <w:t>2</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B5CEA8"/>
          <w:sz w:val="23"/>
          <w:szCs w:val="23"/>
          <w:lang w:val="ru-UA"/>
        </w:rPr>
        <w:t>3</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B5CEA8"/>
          <w:sz w:val="23"/>
          <w:szCs w:val="23"/>
          <w:lang w:val="ru-UA"/>
        </w:rPr>
        <w:t>4</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B5CEA8"/>
          <w:sz w:val="23"/>
          <w:szCs w:val="23"/>
          <w:lang w:val="ru-UA"/>
        </w:rPr>
        <w:t>7</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B5CEA8"/>
          <w:sz w:val="23"/>
          <w:szCs w:val="23"/>
          <w:lang w:val="ru-UA"/>
        </w:rPr>
        <w:t>6</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B5CEA8"/>
          <w:sz w:val="23"/>
          <w:szCs w:val="23"/>
          <w:lang w:val="ru-UA"/>
        </w:rPr>
        <w:t>7</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B5CEA8"/>
          <w:sz w:val="23"/>
          <w:szCs w:val="23"/>
          <w:lang w:val="ru-UA"/>
        </w:rPr>
        <w:t>2</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B5CEA8"/>
          <w:sz w:val="23"/>
          <w:szCs w:val="23"/>
          <w:lang w:val="ru-UA"/>
        </w:rPr>
        <w:t>5</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B5CEA8"/>
          <w:sz w:val="23"/>
          <w:szCs w:val="23"/>
          <w:lang w:val="ru-UA"/>
        </w:rPr>
        <w:t>5</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B5CEA8"/>
          <w:sz w:val="23"/>
          <w:szCs w:val="23"/>
          <w:lang w:val="ru-UA"/>
        </w:rPr>
        <w:t>6</w:t>
      </w:r>
      <w:r w:rsidRPr="00E34D40">
        <w:rPr>
          <w:rFonts w:ascii="Menlo" w:eastAsia="Times New Roman" w:hAnsi="Menlo" w:cs="Menlo"/>
          <w:color w:val="CCCCCC"/>
          <w:sz w:val="23"/>
          <w:szCs w:val="23"/>
          <w:lang w:val="ru-UA"/>
        </w:rPr>
        <w: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569CD6"/>
          <w:sz w:val="23"/>
          <w:szCs w:val="23"/>
          <w:lang w:val="ru-UA"/>
        </w:rPr>
        <w:t>const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4FC1FF"/>
          <w:sz w:val="23"/>
          <w:szCs w:val="23"/>
          <w:lang w:val="ru-UA"/>
        </w:rPr>
        <w:t>values</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D4D4D4"/>
          <w:sz w:val="23"/>
          <w:szCs w:val="23"/>
          <w:lang w:val="ru-UA"/>
        </w:rPr>
        <w: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B5CEA8"/>
          <w:sz w:val="23"/>
          <w:szCs w:val="23"/>
          <w:lang w:val="ru-UA"/>
        </w:rPr>
        <w:t>14</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B5CEA8"/>
          <w:sz w:val="23"/>
          <w:szCs w:val="23"/>
          <w:lang w:val="ru-UA"/>
        </w:rPr>
        <w:t>3</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B5CEA8"/>
          <w:sz w:val="23"/>
          <w:szCs w:val="23"/>
          <w:lang w:val="ru-UA"/>
        </w:rPr>
        <w:t>14</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B5CEA8"/>
          <w:sz w:val="23"/>
          <w:szCs w:val="23"/>
          <w:lang w:val="ru-UA"/>
        </w:rPr>
        <w:t>11</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B5CEA8"/>
          <w:sz w:val="23"/>
          <w:szCs w:val="23"/>
          <w:lang w:val="ru-UA"/>
        </w:rPr>
        <w:t>4</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B5CEA8"/>
          <w:sz w:val="23"/>
          <w:szCs w:val="23"/>
          <w:lang w:val="ru-UA"/>
        </w:rPr>
        <w:t>12</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B5CEA8"/>
          <w:sz w:val="23"/>
          <w:szCs w:val="23"/>
          <w:lang w:val="ru-UA"/>
        </w:rPr>
        <w:t>9</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B5CEA8"/>
          <w:sz w:val="23"/>
          <w:szCs w:val="23"/>
          <w:lang w:val="ru-UA"/>
        </w:rPr>
        <w:t>11</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B5CEA8"/>
          <w:sz w:val="23"/>
          <w:szCs w:val="23"/>
          <w:lang w:val="ru-UA"/>
        </w:rPr>
        <w:t>9</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B5CEA8"/>
          <w:sz w:val="23"/>
          <w:szCs w:val="23"/>
          <w:lang w:val="ru-UA"/>
        </w:rPr>
        <w:t>15</w:t>
      </w:r>
      <w:r w:rsidRPr="00E34D40">
        <w:rPr>
          <w:rFonts w:ascii="Menlo" w:eastAsia="Times New Roman" w:hAnsi="Menlo" w:cs="Menlo"/>
          <w:color w:val="CCCCCC"/>
          <w:sz w:val="23"/>
          <w:szCs w:val="23"/>
          <w:lang w:val="ru-UA"/>
        </w:rPr>
        <w: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569CD6"/>
          <w:sz w:val="23"/>
          <w:szCs w:val="23"/>
          <w:lang w:val="ru-UA"/>
        </w:rPr>
        <w:t>const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4FC1FF"/>
          <w:sz w:val="23"/>
          <w:szCs w:val="23"/>
          <w:lang w:val="ru-UA"/>
        </w:rPr>
        <w:t>capacity</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D4D4D4"/>
          <w:sz w:val="23"/>
          <w:szCs w:val="23"/>
          <w:lang w:val="ru-UA"/>
        </w:rPr>
        <w: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B5CEA8"/>
          <w:sz w:val="23"/>
          <w:szCs w:val="23"/>
          <w:lang w:val="ru-UA"/>
        </w:rPr>
        <w:t>17</w:t>
      </w:r>
      <w:r w:rsidRPr="00E34D40">
        <w:rPr>
          <w:rFonts w:ascii="Menlo" w:eastAsia="Times New Roman" w:hAnsi="Menlo" w:cs="Menlo"/>
          <w:color w:val="CCCCCC"/>
          <w:sz w:val="23"/>
          <w:szCs w:val="23"/>
          <w:lang w:val="ru-UA"/>
        </w:rPr>
        <w: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569CD6"/>
          <w:sz w:val="23"/>
          <w:szCs w:val="23"/>
          <w:lang w:val="ru-UA"/>
        </w:rPr>
        <w:t>const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4FC1FF"/>
          <w:sz w:val="23"/>
          <w:szCs w:val="23"/>
          <w:lang w:val="ru-UA"/>
        </w:rPr>
        <w:t>n</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D4D4D4"/>
          <w:sz w:val="23"/>
          <w:szCs w:val="23"/>
          <w:lang w:val="ru-UA"/>
        </w:rPr>
        <w: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9CDCFE"/>
          <w:sz w:val="23"/>
          <w:szCs w:val="23"/>
          <w:lang w:val="ru-UA"/>
        </w:rPr>
        <w:t>weights</w:t>
      </w:r>
      <w:r w:rsidRPr="00E34D40">
        <w:rPr>
          <w:rFonts w:ascii="Menlo" w:eastAsia="Times New Roman" w:hAnsi="Menlo" w:cs="Menlo"/>
          <w:color w:val="CCCCCC"/>
          <w:sz w:val="23"/>
          <w:szCs w:val="23"/>
          <w:lang w:val="ru-UA"/>
        </w:rPr>
        <w:t>.</w:t>
      </w:r>
      <w:r w:rsidRPr="00E34D40">
        <w:rPr>
          <w:rFonts w:ascii="Menlo" w:eastAsia="Times New Roman" w:hAnsi="Menlo" w:cs="Menlo"/>
          <w:color w:val="9CDCFE"/>
          <w:sz w:val="23"/>
          <w:szCs w:val="23"/>
          <w:lang w:val="ru-UA"/>
        </w:rPr>
        <w:t>length</w:t>
      </w:r>
      <w:r w:rsidRPr="00E34D40">
        <w:rPr>
          <w:rFonts w:ascii="Menlo" w:eastAsia="Times New Roman" w:hAnsi="Menlo" w:cs="Menlo"/>
          <w:color w:val="CCCCCC"/>
          <w:sz w:val="23"/>
          <w:szCs w:val="23"/>
          <w:lang w:val="ru-UA"/>
        </w:rPr>
        <w: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569CD6"/>
          <w:sz w:val="23"/>
          <w:szCs w:val="23"/>
          <w:lang w:val="ru-UA"/>
        </w:rPr>
        <w:t>const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DCDCAA"/>
          <w:sz w:val="23"/>
          <w:szCs w:val="23"/>
          <w:lang w:val="ru-UA"/>
        </w:rPr>
        <w:t>App</w:t>
      </w:r>
      <w:r w:rsidRPr="00E34D40">
        <w:rPr>
          <w:rFonts w:ascii="Menlo" w:eastAsia="Times New Roman" w:hAnsi="Menlo" w:cs="Menlo"/>
          <w:color w:val="D4D4D4"/>
          <w:sz w:val="23"/>
          <w:szCs w:val="23"/>
          <w:lang w:val="ru-UA"/>
        </w:rPr>
        <w: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4EC9B0"/>
          <w:sz w:val="23"/>
          <w:szCs w:val="23"/>
          <w:lang w:val="ru-UA"/>
        </w:rPr>
        <w:t>React</w:t>
      </w:r>
      <w:r w:rsidRPr="00E34D40">
        <w:rPr>
          <w:rFonts w:ascii="Menlo" w:eastAsia="Times New Roman" w:hAnsi="Menlo" w:cs="Menlo"/>
          <w:color w:val="CCCCCC"/>
          <w:sz w:val="23"/>
          <w:szCs w:val="23"/>
          <w:lang w:val="ru-UA"/>
        </w:rPr>
        <w:t>.</w:t>
      </w:r>
      <w:r w:rsidRPr="00E34D40">
        <w:rPr>
          <w:rFonts w:ascii="Menlo" w:eastAsia="Times New Roman" w:hAnsi="Menlo" w:cs="Menlo"/>
          <w:color w:val="4EC9B0"/>
          <w:sz w:val="23"/>
          <w:szCs w:val="23"/>
          <w:lang w:val="ru-UA"/>
        </w:rPr>
        <w:t>FC</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D4D4D4"/>
          <w:sz w:val="23"/>
          <w:szCs w:val="23"/>
          <w:lang w:val="ru-UA"/>
        </w:rPr>
        <w:t>=</w:t>
      </w:r>
      <w:r w:rsidRPr="00E34D40">
        <w:rPr>
          <w:rFonts w:ascii="Menlo" w:eastAsia="Times New Roman" w:hAnsi="Menlo" w:cs="Menlo"/>
          <w:color w:val="CCCCCC"/>
          <w:sz w:val="23"/>
          <w:szCs w:val="23"/>
          <w:lang w:val="ru-UA"/>
        </w:rPr>
        <w:t xml:space="preserve"> () </w:t>
      </w:r>
      <w:r w:rsidRPr="00E34D40">
        <w:rPr>
          <w:rFonts w:ascii="Menlo" w:eastAsia="Times New Roman" w:hAnsi="Menlo" w:cs="Menlo"/>
          <w:color w:val="569CD6"/>
          <w:sz w:val="23"/>
          <w:szCs w:val="23"/>
          <w:lang w:val="ru-UA"/>
        </w:rPr>
        <w:t>=&gt;</w:t>
      </w:r>
      <w:r w:rsidRPr="00E34D40">
        <w:rPr>
          <w:rFonts w:ascii="Menlo" w:eastAsia="Times New Roman" w:hAnsi="Menlo" w:cs="Menlo"/>
          <w:color w:val="CCCCCC"/>
          <w:sz w:val="23"/>
          <w:szCs w:val="23"/>
          <w:lang w:val="ru-UA"/>
        </w:rPr>
        <w:t xml:space="preserve"> {</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569CD6"/>
          <w:sz w:val="23"/>
          <w:szCs w:val="23"/>
          <w:lang w:val="ru-UA"/>
        </w:rPr>
        <w:t>const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4FC1FF"/>
          <w:sz w:val="23"/>
          <w:szCs w:val="23"/>
          <w:lang w:val="ru-UA"/>
        </w:rPr>
        <w:t>dpTable</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4FC1FF"/>
          <w:sz w:val="23"/>
          <w:szCs w:val="23"/>
          <w:lang w:val="ru-UA"/>
        </w:rPr>
        <w:t>setDpTable</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D4D4D4"/>
          <w:sz w:val="23"/>
          <w:szCs w:val="23"/>
          <w:lang w:val="ru-UA"/>
        </w:rPr>
        <w: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DCDCAA"/>
          <w:sz w:val="23"/>
          <w:szCs w:val="23"/>
          <w:lang w:val="ru-UA"/>
        </w:rPr>
        <w:t>useState</w:t>
      </w:r>
      <w:r w:rsidRPr="00E34D40">
        <w:rPr>
          <w:rFonts w:ascii="Menlo" w:eastAsia="Times New Roman" w:hAnsi="Menlo" w:cs="Menlo"/>
          <w:color w:val="CCCCCC"/>
          <w:sz w:val="23"/>
          <w:szCs w:val="23"/>
          <w:lang w:val="ru-UA"/>
        </w:rPr>
        <w:t>&lt;</w:t>
      </w:r>
      <w:r w:rsidRPr="00E34D40">
        <w:rPr>
          <w:rFonts w:ascii="Menlo" w:eastAsia="Times New Roman" w:hAnsi="Menlo" w:cs="Menlo"/>
          <w:color w:val="4EC9B0"/>
          <w:sz w:val="23"/>
          <w:szCs w:val="23"/>
          <w:lang w:val="ru-UA"/>
        </w:rPr>
        <w:t>number</w:t>
      </w:r>
      <w:r w:rsidRPr="00E34D40">
        <w:rPr>
          <w:rFonts w:ascii="Menlo" w:eastAsia="Times New Roman" w:hAnsi="Menlo" w:cs="Menlo"/>
          <w:color w:val="CCCCCC"/>
          <w:sz w:val="23"/>
          <w:szCs w:val="23"/>
          <w:lang w:val="ru-UA"/>
        </w:rPr>
        <w:t>[][]&gt;([]);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569CD6"/>
          <w:sz w:val="23"/>
          <w:szCs w:val="23"/>
          <w:lang w:val="ru-UA"/>
        </w:rPr>
        <w:t>const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4FC1FF"/>
          <w:sz w:val="23"/>
          <w:szCs w:val="23"/>
          <w:lang w:val="ru-UA"/>
        </w:rPr>
        <w:t>selectedItems</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4FC1FF"/>
          <w:sz w:val="23"/>
          <w:szCs w:val="23"/>
          <w:lang w:val="ru-UA"/>
        </w:rPr>
        <w:t>setSelectedItems</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D4D4D4"/>
          <w:sz w:val="23"/>
          <w:szCs w:val="23"/>
          <w:lang w:val="ru-UA"/>
        </w:rPr>
        <w: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DCDCAA"/>
          <w:sz w:val="23"/>
          <w:szCs w:val="23"/>
          <w:lang w:val="ru-UA"/>
        </w:rPr>
        <w:t>useState</w:t>
      </w:r>
      <w:r w:rsidRPr="00E34D40">
        <w:rPr>
          <w:rFonts w:ascii="Menlo" w:eastAsia="Times New Roman" w:hAnsi="Menlo" w:cs="Menlo"/>
          <w:color w:val="CCCCCC"/>
          <w:sz w:val="23"/>
          <w:szCs w:val="23"/>
          <w:lang w:val="ru-UA"/>
        </w:rPr>
        <w:t>&lt;</w:t>
      </w:r>
      <w:r w:rsidRPr="00E34D40">
        <w:rPr>
          <w:rFonts w:ascii="Menlo" w:eastAsia="Times New Roman" w:hAnsi="Menlo" w:cs="Menlo"/>
          <w:color w:val="4EC9B0"/>
          <w:sz w:val="23"/>
          <w:szCs w:val="23"/>
          <w:lang w:val="ru-UA"/>
        </w:rPr>
        <w:t>number</w:t>
      </w:r>
      <w:r w:rsidRPr="00E34D40">
        <w:rPr>
          <w:rFonts w:ascii="Menlo" w:eastAsia="Times New Roman" w:hAnsi="Menlo" w:cs="Menlo"/>
          <w:color w:val="CCCCCC"/>
          <w:sz w:val="23"/>
          <w:szCs w:val="23"/>
          <w:lang w:val="ru-UA"/>
        </w:rPr>
        <w:t>[]&gt;([]);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DCDCAA"/>
          <w:sz w:val="23"/>
          <w:szCs w:val="23"/>
          <w:lang w:val="ru-UA"/>
        </w:rPr>
        <w:t>useEffect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569CD6"/>
          <w:sz w:val="23"/>
          <w:szCs w:val="23"/>
          <w:lang w:val="ru-UA"/>
        </w:rPr>
        <w:t>=&gt;</w:t>
      </w:r>
      <w:r w:rsidRPr="00E34D40">
        <w:rPr>
          <w:rFonts w:ascii="Menlo" w:eastAsia="Times New Roman" w:hAnsi="Menlo" w:cs="Menlo"/>
          <w:color w:val="CCCCCC"/>
          <w:sz w:val="23"/>
          <w:szCs w:val="23"/>
          <w:lang w:val="ru-UA"/>
        </w:rPr>
        <w:t xml:space="preserve"> {</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569CD6"/>
          <w:sz w:val="23"/>
          <w:szCs w:val="23"/>
          <w:lang w:val="ru-UA"/>
        </w:rPr>
        <w:t>const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4FC1FF"/>
          <w:sz w:val="23"/>
          <w:szCs w:val="23"/>
          <w:lang w:val="ru-UA"/>
        </w:rPr>
        <w:t>dp</w:t>
      </w:r>
      <w:r w:rsidRPr="00E34D40">
        <w:rPr>
          <w:rFonts w:ascii="Menlo" w:eastAsia="Times New Roman" w:hAnsi="Menlo" w:cs="Menlo"/>
          <w:color w:val="D4D4D4"/>
          <w:sz w:val="23"/>
          <w:szCs w:val="23"/>
          <w:lang w:val="ru-UA"/>
        </w:rPr>
        <w: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4EC9B0"/>
          <w:sz w:val="23"/>
          <w:szCs w:val="23"/>
          <w:lang w:val="ru-UA"/>
        </w:rPr>
        <w:t>number</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D4D4D4"/>
          <w:sz w:val="23"/>
          <w:szCs w:val="23"/>
          <w:lang w:val="ru-UA"/>
        </w:rPr>
        <w: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DCDCAA"/>
          <w:sz w:val="23"/>
          <w:szCs w:val="23"/>
          <w:lang w:val="ru-UA"/>
        </w:rPr>
        <w:t>Array</w:t>
      </w:r>
      <w:r w:rsidRPr="00E34D40">
        <w:rPr>
          <w:rFonts w:ascii="Menlo" w:eastAsia="Times New Roman" w:hAnsi="Menlo" w:cs="Menlo"/>
          <w:color w:val="CCCCCC"/>
          <w:sz w:val="23"/>
          <w:szCs w:val="23"/>
          <w:lang w:val="ru-UA"/>
        </w:rPr>
        <w:t>(</w:t>
      </w:r>
      <w:r w:rsidRPr="00E34D40">
        <w:rPr>
          <w:rFonts w:ascii="Menlo" w:eastAsia="Times New Roman" w:hAnsi="Menlo" w:cs="Menlo"/>
          <w:color w:val="9CDCFE"/>
          <w:sz w:val="23"/>
          <w:szCs w:val="23"/>
          <w:lang w:val="ru-UA"/>
        </w:rPr>
        <w:t>n</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D4D4D4"/>
          <w:sz w:val="23"/>
          <w:szCs w:val="23"/>
          <w:lang w:val="ru-UA"/>
        </w:rPr>
        <w: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B5CEA8"/>
          <w:sz w:val="23"/>
          <w:szCs w:val="23"/>
          <w:lang w:val="ru-UA"/>
        </w:rPr>
        <w:t>1</w:t>
      </w:r>
      <w:r w:rsidRPr="00E34D40">
        <w:rPr>
          <w:rFonts w:ascii="Menlo" w:eastAsia="Times New Roman" w:hAnsi="Menlo" w:cs="Menlo"/>
          <w:color w:val="CCCCCC"/>
          <w:sz w:val="23"/>
          <w:szCs w:val="23"/>
          <w:lang w:val="ru-UA"/>
        </w:rPr>
        <w: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DCDCAA"/>
          <w:sz w:val="23"/>
          <w:szCs w:val="23"/>
          <w:lang w:val="ru-UA"/>
        </w:rPr>
        <w:t>fill</w:t>
      </w:r>
      <w:r w:rsidRPr="00E34D40">
        <w:rPr>
          <w:rFonts w:ascii="Menlo" w:eastAsia="Times New Roman" w:hAnsi="Menlo" w:cs="Menlo"/>
          <w:color w:val="CCCCCC"/>
          <w:sz w:val="23"/>
          <w:szCs w:val="23"/>
          <w:lang w:val="ru-UA"/>
        </w:rPr>
        <w:t>(</w:t>
      </w:r>
      <w:r w:rsidRPr="00E34D40">
        <w:rPr>
          <w:rFonts w:ascii="Menlo" w:eastAsia="Times New Roman" w:hAnsi="Menlo" w:cs="Menlo"/>
          <w:color w:val="B5CEA8"/>
          <w:sz w:val="23"/>
          <w:szCs w:val="23"/>
          <w:lang w:val="ru-UA"/>
        </w:rPr>
        <w:t>0</w:t>
      </w:r>
      <w:r w:rsidRPr="00E34D40">
        <w:rPr>
          <w:rFonts w:ascii="Menlo" w:eastAsia="Times New Roman" w:hAnsi="Menlo" w:cs="Menlo"/>
          <w:color w:val="CCCCCC"/>
          <w:sz w:val="23"/>
          <w:szCs w:val="23"/>
          <w:lang w:val="ru-UA"/>
        </w:rPr>
        <w: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DCDCAA"/>
          <w:sz w:val="23"/>
          <w:szCs w:val="23"/>
          <w:lang w:val="ru-UA"/>
        </w:rPr>
        <w:t>map</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569CD6"/>
          <w:sz w:val="23"/>
          <w:szCs w:val="23"/>
          <w:lang w:val="ru-UA"/>
        </w:rPr>
        <w:t>=&gt;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DCDCAA"/>
          <w:sz w:val="23"/>
          <w:szCs w:val="23"/>
          <w:lang w:val="ru-UA"/>
        </w:rPr>
        <w:t>Array</w:t>
      </w:r>
      <w:r w:rsidRPr="00E34D40">
        <w:rPr>
          <w:rFonts w:ascii="Menlo" w:eastAsia="Times New Roman" w:hAnsi="Menlo" w:cs="Menlo"/>
          <w:color w:val="CCCCCC"/>
          <w:sz w:val="23"/>
          <w:szCs w:val="23"/>
          <w:lang w:val="ru-UA"/>
        </w:rPr>
        <w:t>(</w:t>
      </w:r>
      <w:r w:rsidRPr="00E34D40">
        <w:rPr>
          <w:rFonts w:ascii="Menlo" w:eastAsia="Times New Roman" w:hAnsi="Menlo" w:cs="Menlo"/>
          <w:color w:val="9CDCFE"/>
          <w:sz w:val="23"/>
          <w:szCs w:val="23"/>
          <w:lang w:val="ru-UA"/>
        </w:rPr>
        <w:t>capacity</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D4D4D4"/>
          <w:sz w:val="23"/>
          <w:szCs w:val="23"/>
          <w:lang w:val="ru-UA"/>
        </w:rPr>
        <w: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B5CEA8"/>
          <w:sz w:val="23"/>
          <w:szCs w:val="23"/>
          <w:lang w:val="ru-UA"/>
        </w:rPr>
        <w:t>1</w:t>
      </w:r>
      <w:r w:rsidRPr="00E34D40">
        <w:rPr>
          <w:rFonts w:ascii="Menlo" w:eastAsia="Times New Roman" w:hAnsi="Menlo" w:cs="Menlo"/>
          <w:color w:val="CCCCCC"/>
          <w:sz w:val="23"/>
          <w:szCs w:val="23"/>
          <w:lang w:val="ru-UA"/>
        </w:rPr>
        <w:t>).</w:t>
      </w:r>
      <w:r w:rsidRPr="00E34D40">
        <w:rPr>
          <w:rFonts w:ascii="Menlo" w:eastAsia="Times New Roman" w:hAnsi="Menlo" w:cs="Menlo"/>
          <w:color w:val="DCDCAA"/>
          <w:sz w:val="23"/>
          <w:szCs w:val="23"/>
          <w:lang w:val="ru-UA"/>
        </w:rPr>
        <w:t>fill</w:t>
      </w:r>
      <w:r w:rsidRPr="00E34D40">
        <w:rPr>
          <w:rFonts w:ascii="Menlo" w:eastAsia="Times New Roman" w:hAnsi="Menlo" w:cs="Menlo"/>
          <w:color w:val="CCCCCC"/>
          <w:sz w:val="23"/>
          <w:szCs w:val="23"/>
          <w:lang w:val="ru-UA"/>
        </w:rPr>
        <w:t>(</w:t>
      </w:r>
      <w:r w:rsidRPr="00E34D40">
        <w:rPr>
          <w:rFonts w:ascii="Menlo" w:eastAsia="Times New Roman" w:hAnsi="Menlo" w:cs="Menlo"/>
          <w:color w:val="B5CEA8"/>
          <w:sz w:val="23"/>
          <w:szCs w:val="23"/>
          <w:lang w:val="ru-UA"/>
        </w:rPr>
        <w:t>0</w:t>
      </w:r>
      <w:r w:rsidRPr="00E34D40">
        <w:rPr>
          <w:rFonts w:ascii="Menlo" w:eastAsia="Times New Roman" w:hAnsi="Menlo" w:cs="Menlo"/>
          <w:color w:val="CCCCCC"/>
          <w:sz w:val="23"/>
          <w:szCs w:val="23"/>
          <w:lang w:val="ru-UA"/>
        </w:rPr>
        <w: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C586C0"/>
          <w:sz w:val="23"/>
          <w:szCs w:val="23"/>
          <w:lang w:val="ru-UA"/>
        </w:rPr>
        <w:t>for</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569CD6"/>
          <w:sz w:val="23"/>
          <w:szCs w:val="23"/>
          <w:lang w:val="ru-UA"/>
        </w:rPr>
        <w:t>let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9CDCFE"/>
          <w:sz w:val="23"/>
          <w:szCs w:val="23"/>
          <w:lang w:val="ru-UA"/>
        </w:rPr>
        <w:t>i</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D4D4D4"/>
          <w:sz w:val="23"/>
          <w:szCs w:val="23"/>
          <w:lang w:val="ru-UA"/>
        </w:rPr>
        <w: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B5CEA8"/>
          <w:sz w:val="23"/>
          <w:szCs w:val="23"/>
          <w:lang w:val="ru-UA"/>
        </w:rPr>
        <w:t>1</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9CDCFE"/>
          <w:sz w:val="23"/>
          <w:szCs w:val="23"/>
          <w:lang w:val="ru-UA"/>
        </w:rPr>
        <w:t>i</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D4D4D4"/>
          <w:sz w:val="23"/>
          <w:szCs w:val="23"/>
          <w:lang w:val="ru-UA"/>
        </w:rPr>
        <w:t>&lt;=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9CDCFE"/>
          <w:sz w:val="23"/>
          <w:szCs w:val="23"/>
          <w:lang w:val="ru-UA"/>
        </w:rPr>
        <w:t>n</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9CDCFE"/>
          <w:sz w:val="23"/>
          <w:szCs w:val="23"/>
          <w:lang w:val="ru-UA"/>
        </w:rPr>
        <w:t>i</w:t>
      </w:r>
      <w:r w:rsidRPr="00E34D40">
        <w:rPr>
          <w:rFonts w:ascii="Menlo" w:eastAsia="Times New Roman" w:hAnsi="Menlo" w:cs="Menlo"/>
          <w:color w:val="D4D4D4"/>
          <w:sz w:val="23"/>
          <w:szCs w:val="23"/>
          <w:lang w:val="ru-UA"/>
        </w:rPr>
        <w:t>++</w:t>
      </w:r>
      <w:r w:rsidRPr="00E34D40">
        <w:rPr>
          <w:rFonts w:ascii="Menlo" w:eastAsia="Times New Roman" w:hAnsi="Menlo" w:cs="Menlo"/>
          <w:color w:val="CCCCCC"/>
          <w:sz w:val="23"/>
          <w:szCs w:val="23"/>
          <w:lang w:val="ru-UA"/>
        </w:rPr>
        <w:t>) {</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C586C0"/>
          <w:sz w:val="23"/>
          <w:szCs w:val="23"/>
          <w:lang w:val="ru-UA"/>
        </w:rPr>
        <w:t>for</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569CD6"/>
          <w:sz w:val="23"/>
          <w:szCs w:val="23"/>
          <w:lang w:val="ru-UA"/>
        </w:rPr>
        <w:t>let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9CDCFE"/>
          <w:sz w:val="23"/>
          <w:szCs w:val="23"/>
          <w:lang w:val="ru-UA"/>
        </w:rPr>
        <w:t>w</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D4D4D4"/>
          <w:sz w:val="23"/>
          <w:szCs w:val="23"/>
          <w:lang w:val="ru-UA"/>
        </w:rPr>
        <w: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B5CEA8"/>
          <w:sz w:val="23"/>
          <w:szCs w:val="23"/>
          <w:lang w:val="ru-UA"/>
        </w:rPr>
        <w:t>0</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9CDCFE"/>
          <w:sz w:val="23"/>
          <w:szCs w:val="23"/>
          <w:lang w:val="ru-UA"/>
        </w:rPr>
        <w:t>w</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D4D4D4"/>
          <w:sz w:val="23"/>
          <w:szCs w:val="23"/>
          <w:lang w:val="ru-UA"/>
        </w:rPr>
        <w:t>&lt;=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9CDCFE"/>
          <w:sz w:val="23"/>
          <w:szCs w:val="23"/>
          <w:lang w:val="ru-UA"/>
        </w:rPr>
        <w:t>capacity</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9CDCFE"/>
          <w:sz w:val="23"/>
          <w:szCs w:val="23"/>
          <w:lang w:val="ru-UA"/>
        </w:rPr>
        <w:t>w</w:t>
      </w:r>
      <w:r w:rsidRPr="00E34D40">
        <w:rPr>
          <w:rFonts w:ascii="Menlo" w:eastAsia="Times New Roman" w:hAnsi="Menlo" w:cs="Menlo"/>
          <w:color w:val="D4D4D4"/>
          <w:sz w:val="23"/>
          <w:szCs w:val="23"/>
          <w:lang w:val="ru-UA"/>
        </w:rPr>
        <w:t>++</w:t>
      </w:r>
      <w:r w:rsidRPr="00E34D40">
        <w:rPr>
          <w:rFonts w:ascii="Menlo" w:eastAsia="Times New Roman" w:hAnsi="Menlo" w:cs="Menlo"/>
          <w:color w:val="CCCCCC"/>
          <w:sz w:val="23"/>
          <w:szCs w:val="23"/>
          <w:lang w:val="ru-UA"/>
        </w:rPr>
        <w:t>) {</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C586C0"/>
          <w:sz w:val="23"/>
          <w:szCs w:val="23"/>
          <w:lang w:val="ru-UA"/>
        </w:rPr>
        <w:t>if</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9CDCFE"/>
          <w:sz w:val="23"/>
          <w:szCs w:val="23"/>
          <w:lang w:val="ru-UA"/>
        </w:rPr>
        <w:t>weights</w:t>
      </w:r>
      <w:r w:rsidRPr="00E34D40">
        <w:rPr>
          <w:rFonts w:ascii="Menlo" w:eastAsia="Times New Roman" w:hAnsi="Menlo" w:cs="Menlo"/>
          <w:color w:val="CCCCCC"/>
          <w:sz w:val="23"/>
          <w:szCs w:val="23"/>
          <w:lang w:val="ru-UA"/>
        </w:rPr>
        <w:t>[</w:t>
      </w:r>
      <w:r w:rsidRPr="00E34D40">
        <w:rPr>
          <w:rFonts w:ascii="Menlo" w:eastAsia="Times New Roman" w:hAnsi="Menlo" w:cs="Menlo"/>
          <w:color w:val="9CDCFE"/>
          <w:sz w:val="23"/>
          <w:szCs w:val="23"/>
          <w:lang w:val="ru-UA"/>
        </w:rPr>
        <w:t>i</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D4D4D4"/>
          <w:sz w:val="23"/>
          <w:szCs w:val="23"/>
          <w:lang w:val="ru-UA"/>
        </w:rPr>
        <w: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B5CEA8"/>
          <w:sz w:val="23"/>
          <w:szCs w:val="23"/>
          <w:lang w:val="ru-UA"/>
        </w:rPr>
        <w:t>1</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D4D4D4"/>
          <w:sz w:val="23"/>
          <w:szCs w:val="23"/>
          <w:lang w:val="ru-UA"/>
        </w:rPr>
        <w:t>&gt;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9CDCFE"/>
          <w:sz w:val="23"/>
          <w:szCs w:val="23"/>
          <w:lang w:val="ru-UA"/>
        </w:rPr>
        <w:t>w</w:t>
      </w:r>
      <w:r w:rsidRPr="00E34D40">
        <w:rPr>
          <w:rFonts w:ascii="Menlo" w:eastAsia="Times New Roman" w:hAnsi="Menlo" w:cs="Menlo"/>
          <w:color w:val="CCCCCC"/>
          <w:sz w:val="23"/>
          <w:szCs w:val="23"/>
          <w:lang w:val="ru-UA"/>
        </w:rPr>
        <w:t>) {</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9CDCFE"/>
          <w:sz w:val="23"/>
          <w:szCs w:val="23"/>
          <w:lang w:val="ru-UA"/>
        </w:rPr>
        <w:t>dp</w:t>
      </w:r>
      <w:r w:rsidRPr="00E34D40">
        <w:rPr>
          <w:rFonts w:ascii="Menlo" w:eastAsia="Times New Roman" w:hAnsi="Menlo" w:cs="Menlo"/>
          <w:color w:val="CCCCCC"/>
          <w:sz w:val="23"/>
          <w:szCs w:val="23"/>
          <w:lang w:val="ru-UA"/>
        </w:rPr>
        <w:t>[</w:t>
      </w:r>
      <w:r w:rsidRPr="00E34D40">
        <w:rPr>
          <w:rFonts w:ascii="Menlo" w:eastAsia="Times New Roman" w:hAnsi="Menlo" w:cs="Menlo"/>
          <w:color w:val="9CDCFE"/>
          <w:sz w:val="23"/>
          <w:szCs w:val="23"/>
          <w:lang w:val="ru-UA"/>
        </w:rPr>
        <w:t>i</w:t>
      </w:r>
      <w:r w:rsidRPr="00E34D40">
        <w:rPr>
          <w:rFonts w:ascii="Menlo" w:eastAsia="Times New Roman" w:hAnsi="Menlo" w:cs="Menlo"/>
          <w:color w:val="CCCCCC"/>
          <w:sz w:val="23"/>
          <w:szCs w:val="23"/>
          <w:lang w:val="ru-UA"/>
        </w:rPr>
        <w:t>][</w:t>
      </w:r>
      <w:r w:rsidRPr="00E34D40">
        <w:rPr>
          <w:rFonts w:ascii="Menlo" w:eastAsia="Times New Roman" w:hAnsi="Menlo" w:cs="Menlo"/>
          <w:color w:val="9CDCFE"/>
          <w:sz w:val="23"/>
          <w:szCs w:val="23"/>
          <w:lang w:val="ru-UA"/>
        </w:rPr>
        <w:t>w</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D4D4D4"/>
          <w:sz w:val="23"/>
          <w:szCs w:val="23"/>
          <w:lang w:val="ru-UA"/>
        </w:rPr>
        <w: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9CDCFE"/>
          <w:sz w:val="23"/>
          <w:szCs w:val="23"/>
          <w:lang w:val="ru-UA"/>
        </w:rPr>
        <w:t>dp</w:t>
      </w:r>
      <w:r w:rsidRPr="00E34D40">
        <w:rPr>
          <w:rFonts w:ascii="Menlo" w:eastAsia="Times New Roman" w:hAnsi="Menlo" w:cs="Menlo"/>
          <w:color w:val="CCCCCC"/>
          <w:sz w:val="23"/>
          <w:szCs w:val="23"/>
          <w:lang w:val="ru-UA"/>
        </w:rPr>
        <w:t>[</w:t>
      </w:r>
      <w:r w:rsidRPr="00E34D40">
        <w:rPr>
          <w:rFonts w:ascii="Menlo" w:eastAsia="Times New Roman" w:hAnsi="Menlo" w:cs="Menlo"/>
          <w:color w:val="9CDCFE"/>
          <w:sz w:val="23"/>
          <w:szCs w:val="23"/>
          <w:lang w:val="ru-UA"/>
        </w:rPr>
        <w:t>i</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D4D4D4"/>
          <w:sz w:val="23"/>
          <w:szCs w:val="23"/>
          <w:lang w:val="ru-UA"/>
        </w:rPr>
        <w: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B5CEA8"/>
          <w:sz w:val="23"/>
          <w:szCs w:val="23"/>
          <w:lang w:val="ru-UA"/>
        </w:rPr>
        <w:t>1</w:t>
      </w:r>
      <w:r w:rsidRPr="00E34D40">
        <w:rPr>
          <w:rFonts w:ascii="Menlo" w:eastAsia="Times New Roman" w:hAnsi="Menlo" w:cs="Menlo"/>
          <w:color w:val="CCCCCC"/>
          <w:sz w:val="23"/>
          <w:szCs w:val="23"/>
          <w:lang w:val="ru-UA"/>
        </w:rPr>
        <w:t>][</w:t>
      </w:r>
      <w:r w:rsidRPr="00E34D40">
        <w:rPr>
          <w:rFonts w:ascii="Menlo" w:eastAsia="Times New Roman" w:hAnsi="Menlo" w:cs="Menlo"/>
          <w:color w:val="9CDCFE"/>
          <w:sz w:val="23"/>
          <w:szCs w:val="23"/>
          <w:lang w:val="ru-UA"/>
        </w:rPr>
        <w:t>w</w:t>
      </w:r>
      <w:r w:rsidRPr="00E34D40">
        <w:rPr>
          <w:rFonts w:ascii="Menlo" w:eastAsia="Times New Roman" w:hAnsi="Menlo" w:cs="Menlo"/>
          <w:color w:val="CCCCCC"/>
          <w:sz w:val="23"/>
          <w:szCs w:val="23"/>
          <w:lang w:val="ru-UA"/>
        </w:rPr>
        <w: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 </w:t>
      </w:r>
      <w:r w:rsidRPr="00E34D40">
        <w:rPr>
          <w:rFonts w:ascii="Menlo" w:eastAsia="Times New Roman" w:hAnsi="Menlo" w:cs="Menlo"/>
          <w:color w:val="C586C0"/>
          <w:sz w:val="23"/>
          <w:szCs w:val="23"/>
          <w:lang w:val="ru-UA"/>
        </w:rPr>
        <w:t>else</w:t>
      </w:r>
      <w:r w:rsidRPr="00E34D40">
        <w:rPr>
          <w:rFonts w:ascii="Menlo" w:eastAsia="Times New Roman" w:hAnsi="Menlo" w:cs="Menlo"/>
          <w:color w:val="CCCCCC"/>
          <w:sz w:val="23"/>
          <w:szCs w:val="23"/>
          <w:lang w:val="ru-UA"/>
        </w:rPr>
        <w:t xml:space="preserve"> {</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9CDCFE"/>
          <w:sz w:val="23"/>
          <w:szCs w:val="23"/>
          <w:lang w:val="ru-UA"/>
        </w:rPr>
        <w:t>dp</w:t>
      </w:r>
      <w:r w:rsidRPr="00E34D40">
        <w:rPr>
          <w:rFonts w:ascii="Menlo" w:eastAsia="Times New Roman" w:hAnsi="Menlo" w:cs="Menlo"/>
          <w:color w:val="CCCCCC"/>
          <w:sz w:val="23"/>
          <w:szCs w:val="23"/>
          <w:lang w:val="ru-UA"/>
        </w:rPr>
        <w:t>[</w:t>
      </w:r>
      <w:r w:rsidRPr="00E34D40">
        <w:rPr>
          <w:rFonts w:ascii="Menlo" w:eastAsia="Times New Roman" w:hAnsi="Menlo" w:cs="Menlo"/>
          <w:color w:val="9CDCFE"/>
          <w:sz w:val="23"/>
          <w:szCs w:val="23"/>
          <w:lang w:val="ru-UA"/>
        </w:rPr>
        <w:t>i</w:t>
      </w:r>
      <w:r w:rsidRPr="00E34D40">
        <w:rPr>
          <w:rFonts w:ascii="Menlo" w:eastAsia="Times New Roman" w:hAnsi="Menlo" w:cs="Menlo"/>
          <w:color w:val="CCCCCC"/>
          <w:sz w:val="23"/>
          <w:szCs w:val="23"/>
          <w:lang w:val="ru-UA"/>
        </w:rPr>
        <w:t>][</w:t>
      </w:r>
      <w:r w:rsidRPr="00E34D40">
        <w:rPr>
          <w:rFonts w:ascii="Menlo" w:eastAsia="Times New Roman" w:hAnsi="Menlo" w:cs="Menlo"/>
          <w:color w:val="9CDCFE"/>
          <w:sz w:val="23"/>
          <w:szCs w:val="23"/>
          <w:lang w:val="ru-UA"/>
        </w:rPr>
        <w:t>w</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D4D4D4"/>
          <w:sz w:val="23"/>
          <w:szCs w:val="23"/>
          <w:lang w:val="ru-UA"/>
        </w:rPr>
        <w: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9CDCFE"/>
          <w:sz w:val="23"/>
          <w:szCs w:val="23"/>
          <w:lang w:val="ru-UA"/>
        </w:rPr>
        <w:t>Math</w:t>
      </w:r>
      <w:r w:rsidRPr="00E34D40">
        <w:rPr>
          <w:rFonts w:ascii="Menlo" w:eastAsia="Times New Roman" w:hAnsi="Menlo" w:cs="Menlo"/>
          <w:color w:val="CCCCCC"/>
          <w:sz w:val="23"/>
          <w:szCs w:val="23"/>
          <w:lang w:val="ru-UA"/>
        </w:rPr>
        <w:t>.</w:t>
      </w:r>
      <w:r w:rsidRPr="00E34D40">
        <w:rPr>
          <w:rFonts w:ascii="Menlo" w:eastAsia="Times New Roman" w:hAnsi="Menlo" w:cs="Menlo"/>
          <w:color w:val="DCDCAA"/>
          <w:sz w:val="23"/>
          <w:szCs w:val="23"/>
          <w:lang w:val="ru-UA"/>
        </w:rPr>
        <w:t>max</w:t>
      </w:r>
      <w:r w:rsidRPr="00E34D40">
        <w:rPr>
          <w:rFonts w:ascii="Menlo" w:eastAsia="Times New Roman" w:hAnsi="Menlo" w:cs="Menlo"/>
          <w:color w:val="CCCCCC"/>
          <w:sz w:val="23"/>
          <w:szCs w:val="23"/>
          <w:lang w:val="ru-UA"/>
        </w:rPr>
        <w: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9CDCFE"/>
          <w:sz w:val="23"/>
          <w:szCs w:val="23"/>
          <w:lang w:val="ru-UA"/>
        </w:rPr>
        <w:t>dp</w:t>
      </w:r>
      <w:r w:rsidRPr="00E34D40">
        <w:rPr>
          <w:rFonts w:ascii="Menlo" w:eastAsia="Times New Roman" w:hAnsi="Menlo" w:cs="Menlo"/>
          <w:color w:val="CCCCCC"/>
          <w:sz w:val="23"/>
          <w:szCs w:val="23"/>
          <w:lang w:val="ru-UA"/>
        </w:rPr>
        <w:t>[</w:t>
      </w:r>
      <w:r w:rsidRPr="00E34D40">
        <w:rPr>
          <w:rFonts w:ascii="Menlo" w:eastAsia="Times New Roman" w:hAnsi="Menlo" w:cs="Menlo"/>
          <w:color w:val="9CDCFE"/>
          <w:sz w:val="23"/>
          <w:szCs w:val="23"/>
          <w:lang w:val="ru-UA"/>
        </w:rPr>
        <w:t>i</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D4D4D4"/>
          <w:sz w:val="23"/>
          <w:szCs w:val="23"/>
          <w:lang w:val="ru-UA"/>
        </w:rPr>
        <w: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B5CEA8"/>
          <w:sz w:val="23"/>
          <w:szCs w:val="23"/>
          <w:lang w:val="ru-UA"/>
        </w:rPr>
        <w:t>1</w:t>
      </w:r>
      <w:r w:rsidRPr="00E34D40">
        <w:rPr>
          <w:rFonts w:ascii="Menlo" w:eastAsia="Times New Roman" w:hAnsi="Menlo" w:cs="Menlo"/>
          <w:color w:val="CCCCCC"/>
          <w:sz w:val="23"/>
          <w:szCs w:val="23"/>
          <w:lang w:val="ru-UA"/>
        </w:rPr>
        <w:t>][</w:t>
      </w:r>
      <w:r w:rsidRPr="00E34D40">
        <w:rPr>
          <w:rFonts w:ascii="Menlo" w:eastAsia="Times New Roman" w:hAnsi="Menlo" w:cs="Menlo"/>
          <w:color w:val="9CDCFE"/>
          <w:sz w:val="23"/>
          <w:szCs w:val="23"/>
          <w:lang w:val="ru-UA"/>
        </w:rPr>
        <w:t>w</w:t>
      </w:r>
      <w:r w:rsidRPr="00E34D40">
        <w:rPr>
          <w:rFonts w:ascii="Menlo" w:eastAsia="Times New Roman" w:hAnsi="Menlo" w:cs="Menlo"/>
          <w:color w:val="CCCCCC"/>
          <w:sz w:val="23"/>
          <w:szCs w:val="23"/>
          <w:lang w:val="ru-UA"/>
        </w:rPr>
        <w: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9CDCFE"/>
          <w:sz w:val="23"/>
          <w:szCs w:val="23"/>
          <w:lang w:val="ru-UA"/>
        </w:rPr>
        <w:t>dp</w:t>
      </w:r>
      <w:r w:rsidRPr="00E34D40">
        <w:rPr>
          <w:rFonts w:ascii="Menlo" w:eastAsia="Times New Roman" w:hAnsi="Menlo" w:cs="Menlo"/>
          <w:color w:val="CCCCCC"/>
          <w:sz w:val="23"/>
          <w:szCs w:val="23"/>
          <w:lang w:val="ru-UA"/>
        </w:rPr>
        <w:t>[</w:t>
      </w:r>
      <w:r w:rsidRPr="00E34D40">
        <w:rPr>
          <w:rFonts w:ascii="Menlo" w:eastAsia="Times New Roman" w:hAnsi="Menlo" w:cs="Menlo"/>
          <w:color w:val="9CDCFE"/>
          <w:sz w:val="23"/>
          <w:szCs w:val="23"/>
          <w:lang w:val="ru-UA"/>
        </w:rPr>
        <w:t>i</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D4D4D4"/>
          <w:sz w:val="23"/>
          <w:szCs w:val="23"/>
          <w:lang w:val="ru-UA"/>
        </w:rPr>
        <w: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B5CEA8"/>
          <w:sz w:val="23"/>
          <w:szCs w:val="23"/>
          <w:lang w:val="ru-UA"/>
        </w:rPr>
        <w:t>1</w:t>
      </w:r>
      <w:r w:rsidRPr="00E34D40">
        <w:rPr>
          <w:rFonts w:ascii="Menlo" w:eastAsia="Times New Roman" w:hAnsi="Menlo" w:cs="Menlo"/>
          <w:color w:val="CCCCCC"/>
          <w:sz w:val="23"/>
          <w:szCs w:val="23"/>
          <w:lang w:val="ru-UA"/>
        </w:rPr>
        <w:t>][</w:t>
      </w:r>
      <w:r w:rsidRPr="00E34D40">
        <w:rPr>
          <w:rFonts w:ascii="Menlo" w:eastAsia="Times New Roman" w:hAnsi="Menlo" w:cs="Menlo"/>
          <w:color w:val="9CDCFE"/>
          <w:sz w:val="23"/>
          <w:szCs w:val="23"/>
          <w:lang w:val="ru-UA"/>
        </w:rPr>
        <w:t>w</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D4D4D4"/>
          <w:sz w:val="23"/>
          <w:szCs w:val="23"/>
          <w:lang w:val="ru-UA"/>
        </w:rPr>
        <w: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9CDCFE"/>
          <w:sz w:val="23"/>
          <w:szCs w:val="23"/>
          <w:lang w:val="ru-UA"/>
        </w:rPr>
        <w:t>weights</w:t>
      </w:r>
      <w:r w:rsidRPr="00E34D40">
        <w:rPr>
          <w:rFonts w:ascii="Menlo" w:eastAsia="Times New Roman" w:hAnsi="Menlo" w:cs="Menlo"/>
          <w:color w:val="CCCCCC"/>
          <w:sz w:val="23"/>
          <w:szCs w:val="23"/>
          <w:lang w:val="ru-UA"/>
        </w:rPr>
        <w:t>[</w:t>
      </w:r>
      <w:r w:rsidRPr="00E34D40">
        <w:rPr>
          <w:rFonts w:ascii="Menlo" w:eastAsia="Times New Roman" w:hAnsi="Menlo" w:cs="Menlo"/>
          <w:color w:val="9CDCFE"/>
          <w:sz w:val="23"/>
          <w:szCs w:val="23"/>
          <w:lang w:val="ru-UA"/>
        </w:rPr>
        <w:t>i</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D4D4D4"/>
          <w:sz w:val="23"/>
          <w:szCs w:val="23"/>
          <w:lang w:val="ru-UA"/>
        </w:rPr>
        <w: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B5CEA8"/>
          <w:sz w:val="23"/>
          <w:szCs w:val="23"/>
          <w:lang w:val="ru-UA"/>
        </w:rPr>
        <w:t>1</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D4D4D4"/>
          <w:sz w:val="23"/>
          <w:szCs w:val="23"/>
          <w:lang w:val="ru-UA"/>
        </w:rPr>
        <w: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9CDCFE"/>
          <w:sz w:val="23"/>
          <w:szCs w:val="23"/>
          <w:lang w:val="ru-UA"/>
        </w:rPr>
        <w:t>values</w:t>
      </w:r>
      <w:r w:rsidRPr="00E34D40">
        <w:rPr>
          <w:rFonts w:ascii="Menlo" w:eastAsia="Times New Roman" w:hAnsi="Menlo" w:cs="Menlo"/>
          <w:color w:val="CCCCCC"/>
          <w:sz w:val="23"/>
          <w:szCs w:val="23"/>
          <w:lang w:val="ru-UA"/>
        </w:rPr>
        <w:t>[</w:t>
      </w:r>
      <w:r w:rsidRPr="00E34D40">
        <w:rPr>
          <w:rFonts w:ascii="Menlo" w:eastAsia="Times New Roman" w:hAnsi="Menlo" w:cs="Menlo"/>
          <w:color w:val="9CDCFE"/>
          <w:sz w:val="23"/>
          <w:szCs w:val="23"/>
          <w:lang w:val="ru-UA"/>
        </w:rPr>
        <w:t>i</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D4D4D4"/>
          <w:sz w:val="23"/>
          <w:szCs w:val="23"/>
          <w:lang w:val="ru-UA"/>
        </w:rPr>
        <w: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B5CEA8"/>
          <w:sz w:val="23"/>
          <w:szCs w:val="23"/>
          <w:lang w:val="ru-UA"/>
        </w:rPr>
        <w:t>1</w:t>
      </w:r>
      <w:r w:rsidRPr="00E34D40">
        <w:rPr>
          <w:rFonts w:ascii="Menlo" w:eastAsia="Times New Roman" w:hAnsi="Menlo" w:cs="Menlo"/>
          <w:color w:val="CCCCCC"/>
          <w:sz w:val="23"/>
          <w:szCs w:val="23"/>
          <w:lang w:val="ru-UA"/>
        </w:rPr>
        <w: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DCDCAA"/>
          <w:sz w:val="23"/>
          <w:szCs w:val="23"/>
          <w:lang w:val="ru-UA"/>
        </w:rPr>
        <w:t>setDpTable</w:t>
      </w:r>
      <w:r w:rsidRPr="00E34D40">
        <w:rPr>
          <w:rFonts w:ascii="Menlo" w:eastAsia="Times New Roman" w:hAnsi="Menlo" w:cs="Menlo"/>
          <w:color w:val="CCCCCC"/>
          <w:sz w:val="23"/>
          <w:szCs w:val="23"/>
          <w:lang w:val="ru-UA"/>
        </w:rPr>
        <w:t>(</w:t>
      </w:r>
      <w:r w:rsidRPr="00E34D40">
        <w:rPr>
          <w:rFonts w:ascii="Menlo" w:eastAsia="Times New Roman" w:hAnsi="Menlo" w:cs="Menlo"/>
          <w:color w:val="9CDCFE"/>
          <w:sz w:val="23"/>
          <w:szCs w:val="23"/>
          <w:lang w:val="ru-UA"/>
        </w:rPr>
        <w:t>dp</w:t>
      </w:r>
      <w:r w:rsidRPr="00E34D40">
        <w:rPr>
          <w:rFonts w:ascii="Menlo" w:eastAsia="Times New Roman" w:hAnsi="Menlo" w:cs="Menlo"/>
          <w:color w:val="CCCCCC"/>
          <w:sz w:val="23"/>
          <w:szCs w:val="23"/>
          <w:lang w:val="ru-UA"/>
        </w:rPr>
        <w: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6A9955"/>
          <w:sz w:val="23"/>
          <w:szCs w:val="23"/>
          <w:lang w:val="ru-UA"/>
        </w:rPr>
        <w:t>// Відновлення вибраних предметів</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569CD6"/>
          <w:sz w:val="23"/>
          <w:szCs w:val="23"/>
          <w:lang w:val="ru-UA"/>
        </w:rPr>
        <w:t>let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9CDCFE"/>
          <w:sz w:val="23"/>
          <w:szCs w:val="23"/>
          <w:lang w:val="ru-UA"/>
        </w:rPr>
        <w:t>w</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D4D4D4"/>
          <w:sz w:val="23"/>
          <w:szCs w:val="23"/>
          <w:lang w:val="ru-UA"/>
        </w:rPr>
        <w: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9CDCFE"/>
          <w:sz w:val="23"/>
          <w:szCs w:val="23"/>
          <w:lang w:val="ru-UA"/>
        </w:rPr>
        <w:t>capacity</w:t>
      </w:r>
      <w:r w:rsidRPr="00E34D40">
        <w:rPr>
          <w:rFonts w:ascii="Menlo" w:eastAsia="Times New Roman" w:hAnsi="Menlo" w:cs="Menlo"/>
          <w:color w:val="CCCCCC"/>
          <w:sz w:val="23"/>
          <w:szCs w:val="23"/>
          <w:lang w:val="ru-UA"/>
        </w:rPr>
        <w: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569CD6"/>
          <w:sz w:val="23"/>
          <w:szCs w:val="23"/>
          <w:lang w:val="ru-UA"/>
        </w:rPr>
        <w:t>const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4FC1FF"/>
          <w:sz w:val="23"/>
          <w:szCs w:val="23"/>
          <w:lang w:val="ru-UA"/>
        </w:rPr>
        <w:t>items</w:t>
      </w:r>
      <w:r w:rsidRPr="00E34D40">
        <w:rPr>
          <w:rFonts w:ascii="Menlo" w:eastAsia="Times New Roman" w:hAnsi="Menlo" w:cs="Menlo"/>
          <w:color w:val="D4D4D4"/>
          <w:sz w:val="23"/>
          <w:szCs w:val="23"/>
          <w:lang w:val="ru-UA"/>
        </w:rPr>
        <w: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4EC9B0"/>
          <w:sz w:val="23"/>
          <w:szCs w:val="23"/>
          <w:lang w:val="ru-UA"/>
        </w:rPr>
        <w:t>number</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D4D4D4"/>
          <w:sz w:val="23"/>
          <w:szCs w:val="23"/>
          <w:lang w:val="ru-UA"/>
        </w:rPr>
        <w:t>=</w:t>
      </w:r>
      <w:r w:rsidRPr="00E34D40">
        <w:rPr>
          <w:rFonts w:ascii="Menlo" w:eastAsia="Times New Roman" w:hAnsi="Menlo" w:cs="Menlo"/>
          <w:color w:val="CCCCCC"/>
          <w:sz w:val="23"/>
          <w:szCs w:val="23"/>
          <w:lang w:val="ru-UA"/>
        </w:rPr>
        <w:t xml:space="preserve"> [];</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C586C0"/>
          <w:sz w:val="23"/>
          <w:szCs w:val="23"/>
          <w:lang w:val="ru-UA"/>
        </w:rPr>
        <w:t>for</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569CD6"/>
          <w:sz w:val="23"/>
          <w:szCs w:val="23"/>
          <w:lang w:val="ru-UA"/>
        </w:rPr>
        <w:t>let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9CDCFE"/>
          <w:sz w:val="23"/>
          <w:szCs w:val="23"/>
          <w:lang w:val="ru-UA"/>
        </w:rPr>
        <w:t>i</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D4D4D4"/>
          <w:sz w:val="23"/>
          <w:szCs w:val="23"/>
          <w:lang w:val="ru-UA"/>
        </w:rPr>
        <w: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9CDCFE"/>
          <w:sz w:val="23"/>
          <w:szCs w:val="23"/>
          <w:lang w:val="ru-UA"/>
        </w:rPr>
        <w:t>n</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9CDCFE"/>
          <w:sz w:val="23"/>
          <w:szCs w:val="23"/>
          <w:lang w:val="ru-UA"/>
        </w:rPr>
        <w:t>i</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D4D4D4"/>
          <w:sz w:val="23"/>
          <w:szCs w:val="23"/>
          <w:lang w:val="ru-UA"/>
        </w:rPr>
        <w:t>&gt;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B5CEA8"/>
          <w:sz w:val="23"/>
          <w:szCs w:val="23"/>
          <w:lang w:val="ru-UA"/>
        </w:rPr>
        <w:t>0</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D4D4D4"/>
          <w:sz w:val="23"/>
          <w:szCs w:val="23"/>
          <w:lang w:val="ru-UA"/>
        </w:rPr>
        <w:t>&amp;&amp;</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9CDCFE"/>
          <w:sz w:val="23"/>
          <w:szCs w:val="23"/>
          <w:lang w:val="ru-UA"/>
        </w:rPr>
        <w:t>w</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D4D4D4"/>
          <w:sz w:val="23"/>
          <w:szCs w:val="23"/>
          <w:lang w:val="ru-UA"/>
        </w:rPr>
        <w:t>&gt;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B5CEA8"/>
          <w:sz w:val="23"/>
          <w:szCs w:val="23"/>
          <w:lang w:val="ru-UA"/>
        </w:rPr>
        <w:t>0</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9CDCFE"/>
          <w:sz w:val="23"/>
          <w:szCs w:val="23"/>
          <w:lang w:val="ru-UA"/>
        </w:rPr>
        <w:t>i</w:t>
      </w:r>
      <w:r w:rsidRPr="00E34D40">
        <w:rPr>
          <w:rFonts w:ascii="Menlo" w:eastAsia="Times New Roman" w:hAnsi="Menlo" w:cs="Menlo"/>
          <w:color w:val="D4D4D4"/>
          <w:sz w:val="23"/>
          <w:szCs w:val="23"/>
          <w:lang w:val="ru-UA"/>
        </w:rPr>
        <w:t>--</w:t>
      </w:r>
      <w:r w:rsidRPr="00E34D40">
        <w:rPr>
          <w:rFonts w:ascii="Menlo" w:eastAsia="Times New Roman" w:hAnsi="Menlo" w:cs="Menlo"/>
          <w:color w:val="CCCCCC"/>
          <w:sz w:val="23"/>
          <w:szCs w:val="23"/>
          <w:lang w:val="ru-UA"/>
        </w:rPr>
        <w:t>) {</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lastRenderedPageBreak/>
        <w:t xml:space="preserve">      </w:t>
      </w:r>
      <w:r w:rsidRPr="00E34D40">
        <w:rPr>
          <w:rFonts w:ascii="Menlo" w:eastAsia="Times New Roman" w:hAnsi="Menlo" w:cs="Menlo"/>
          <w:color w:val="C586C0"/>
          <w:sz w:val="23"/>
          <w:szCs w:val="23"/>
          <w:lang w:val="ru-UA"/>
        </w:rPr>
        <w:t>if</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9CDCFE"/>
          <w:sz w:val="23"/>
          <w:szCs w:val="23"/>
          <w:lang w:val="ru-UA"/>
        </w:rPr>
        <w:t>dp</w:t>
      </w:r>
      <w:r w:rsidRPr="00E34D40">
        <w:rPr>
          <w:rFonts w:ascii="Menlo" w:eastAsia="Times New Roman" w:hAnsi="Menlo" w:cs="Menlo"/>
          <w:color w:val="CCCCCC"/>
          <w:sz w:val="23"/>
          <w:szCs w:val="23"/>
          <w:lang w:val="ru-UA"/>
        </w:rPr>
        <w:t>[</w:t>
      </w:r>
      <w:r w:rsidRPr="00E34D40">
        <w:rPr>
          <w:rFonts w:ascii="Menlo" w:eastAsia="Times New Roman" w:hAnsi="Menlo" w:cs="Menlo"/>
          <w:color w:val="9CDCFE"/>
          <w:sz w:val="23"/>
          <w:szCs w:val="23"/>
          <w:lang w:val="ru-UA"/>
        </w:rPr>
        <w:t>i</w:t>
      </w:r>
      <w:r w:rsidRPr="00E34D40">
        <w:rPr>
          <w:rFonts w:ascii="Menlo" w:eastAsia="Times New Roman" w:hAnsi="Menlo" w:cs="Menlo"/>
          <w:color w:val="CCCCCC"/>
          <w:sz w:val="23"/>
          <w:szCs w:val="23"/>
          <w:lang w:val="ru-UA"/>
        </w:rPr>
        <w:t>][</w:t>
      </w:r>
      <w:r w:rsidRPr="00E34D40">
        <w:rPr>
          <w:rFonts w:ascii="Menlo" w:eastAsia="Times New Roman" w:hAnsi="Menlo" w:cs="Menlo"/>
          <w:color w:val="9CDCFE"/>
          <w:sz w:val="23"/>
          <w:szCs w:val="23"/>
          <w:lang w:val="ru-UA"/>
        </w:rPr>
        <w:t>w</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D4D4D4"/>
          <w:sz w:val="23"/>
          <w:szCs w:val="23"/>
          <w:lang w:val="ru-UA"/>
        </w:rPr>
        <w: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9CDCFE"/>
          <w:sz w:val="23"/>
          <w:szCs w:val="23"/>
          <w:lang w:val="ru-UA"/>
        </w:rPr>
        <w:t>dp</w:t>
      </w:r>
      <w:r w:rsidRPr="00E34D40">
        <w:rPr>
          <w:rFonts w:ascii="Menlo" w:eastAsia="Times New Roman" w:hAnsi="Menlo" w:cs="Menlo"/>
          <w:color w:val="CCCCCC"/>
          <w:sz w:val="23"/>
          <w:szCs w:val="23"/>
          <w:lang w:val="ru-UA"/>
        </w:rPr>
        <w:t>[</w:t>
      </w:r>
      <w:r w:rsidRPr="00E34D40">
        <w:rPr>
          <w:rFonts w:ascii="Menlo" w:eastAsia="Times New Roman" w:hAnsi="Menlo" w:cs="Menlo"/>
          <w:color w:val="9CDCFE"/>
          <w:sz w:val="23"/>
          <w:szCs w:val="23"/>
          <w:lang w:val="ru-UA"/>
        </w:rPr>
        <w:t>i</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D4D4D4"/>
          <w:sz w:val="23"/>
          <w:szCs w:val="23"/>
          <w:lang w:val="ru-UA"/>
        </w:rPr>
        <w: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B5CEA8"/>
          <w:sz w:val="23"/>
          <w:szCs w:val="23"/>
          <w:lang w:val="ru-UA"/>
        </w:rPr>
        <w:t>1</w:t>
      </w:r>
      <w:r w:rsidRPr="00E34D40">
        <w:rPr>
          <w:rFonts w:ascii="Menlo" w:eastAsia="Times New Roman" w:hAnsi="Menlo" w:cs="Menlo"/>
          <w:color w:val="CCCCCC"/>
          <w:sz w:val="23"/>
          <w:szCs w:val="23"/>
          <w:lang w:val="ru-UA"/>
        </w:rPr>
        <w:t>][</w:t>
      </w:r>
      <w:r w:rsidRPr="00E34D40">
        <w:rPr>
          <w:rFonts w:ascii="Menlo" w:eastAsia="Times New Roman" w:hAnsi="Menlo" w:cs="Menlo"/>
          <w:color w:val="9CDCFE"/>
          <w:sz w:val="23"/>
          <w:szCs w:val="23"/>
          <w:lang w:val="ru-UA"/>
        </w:rPr>
        <w:t>w</w:t>
      </w:r>
      <w:r w:rsidRPr="00E34D40">
        <w:rPr>
          <w:rFonts w:ascii="Menlo" w:eastAsia="Times New Roman" w:hAnsi="Menlo" w:cs="Menlo"/>
          <w:color w:val="CCCCCC"/>
          <w:sz w:val="23"/>
          <w:szCs w:val="23"/>
          <w:lang w:val="ru-UA"/>
        </w:rPr>
        <w:t>]) {</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9CDCFE"/>
          <w:sz w:val="23"/>
          <w:szCs w:val="23"/>
          <w:lang w:val="ru-UA"/>
        </w:rPr>
        <w:t>items</w:t>
      </w:r>
      <w:r w:rsidRPr="00E34D40">
        <w:rPr>
          <w:rFonts w:ascii="Menlo" w:eastAsia="Times New Roman" w:hAnsi="Menlo" w:cs="Menlo"/>
          <w:color w:val="CCCCCC"/>
          <w:sz w:val="23"/>
          <w:szCs w:val="23"/>
          <w:lang w:val="ru-UA"/>
        </w:rPr>
        <w:t>.</w:t>
      </w:r>
      <w:r w:rsidRPr="00E34D40">
        <w:rPr>
          <w:rFonts w:ascii="Menlo" w:eastAsia="Times New Roman" w:hAnsi="Menlo" w:cs="Menlo"/>
          <w:color w:val="DCDCAA"/>
          <w:sz w:val="23"/>
          <w:szCs w:val="23"/>
          <w:lang w:val="ru-UA"/>
        </w:rPr>
        <w:t>push</w:t>
      </w:r>
      <w:r w:rsidRPr="00E34D40">
        <w:rPr>
          <w:rFonts w:ascii="Menlo" w:eastAsia="Times New Roman" w:hAnsi="Menlo" w:cs="Menlo"/>
          <w:color w:val="CCCCCC"/>
          <w:sz w:val="23"/>
          <w:szCs w:val="23"/>
          <w:lang w:val="ru-UA"/>
        </w:rPr>
        <w:t>(</w:t>
      </w:r>
      <w:r w:rsidRPr="00E34D40">
        <w:rPr>
          <w:rFonts w:ascii="Menlo" w:eastAsia="Times New Roman" w:hAnsi="Menlo" w:cs="Menlo"/>
          <w:color w:val="9CDCFE"/>
          <w:sz w:val="23"/>
          <w:szCs w:val="23"/>
          <w:lang w:val="ru-UA"/>
        </w:rPr>
        <w:t>i</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D4D4D4"/>
          <w:sz w:val="23"/>
          <w:szCs w:val="23"/>
          <w:lang w:val="ru-UA"/>
        </w:rPr>
        <w: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B5CEA8"/>
          <w:sz w:val="23"/>
          <w:szCs w:val="23"/>
          <w:lang w:val="ru-UA"/>
        </w:rPr>
        <w:t>1</w:t>
      </w:r>
      <w:r w:rsidRPr="00E34D40">
        <w:rPr>
          <w:rFonts w:ascii="Menlo" w:eastAsia="Times New Roman" w:hAnsi="Menlo" w:cs="Menlo"/>
          <w:color w:val="CCCCCC"/>
          <w:sz w:val="23"/>
          <w:szCs w:val="23"/>
          <w:lang w:val="ru-UA"/>
        </w:rPr>
        <w: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9CDCFE"/>
          <w:sz w:val="23"/>
          <w:szCs w:val="23"/>
          <w:lang w:val="ru-UA"/>
        </w:rPr>
        <w:t>w</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D4D4D4"/>
          <w:sz w:val="23"/>
          <w:szCs w:val="23"/>
          <w:lang w:val="ru-UA"/>
        </w:rPr>
        <w: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9CDCFE"/>
          <w:sz w:val="23"/>
          <w:szCs w:val="23"/>
          <w:lang w:val="ru-UA"/>
        </w:rPr>
        <w:t>weights</w:t>
      </w:r>
      <w:r w:rsidRPr="00E34D40">
        <w:rPr>
          <w:rFonts w:ascii="Menlo" w:eastAsia="Times New Roman" w:hAnsi="Menlo" w:cs="Menlo"/>
          <w:color w:val="CCCCCC"/>
          <w:sz w:val="23"/>
          <w:szCs w:val="23"/>
          <w:lang w:val="ru-UA"/>
        </w:rPr>
        <w:t>[</w:t>
      </w:r>
      <w:r w:rsidRPr="00E34D40">
        <w:rPr>
          <w:rFonts w:ascii="Menlo" w:eastAsia="Times New Roman" w:hAnsi="Menlo" w:cs="Menlo"/>
          <w:color w:val="9CDCFE"/>
          <w:sz w:val="23"/>
          <w:szCs w:val="23"/>
          <w:lang w:val="ru-UA"/>
        </w:rPr>
        <w:t>i</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D4D4D4"/>
          <w:sz w:val="23"/>
          <w:szCs w:val="23"/>
          <w:lang w:val="ru-UA"/>
        </w:rPr>
        <w: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B5CEA8"/>
          <w:sz w:val="23"/>
          <w:szCs w:val="23"/>
          <w:lang w:val="ru-UA"/>
        </w:rPr>
        <w:t>1</w:t>
      </w:r>
      <w:r w:rsidRPr="00E34D40">
        <w:rPr>
          <w:rFonts w:ascii="Menlo" w:eastAsia="Times New Roman" w:hAnsi="Menlo" w:cs="Menlo"/>
          <w:color w:val="CCCCCC"/>
          <w:sz w:val="23"/>
          <w:szCs w:val="23"/>
          <w:lang w:val="ru-UA"/>
        </w:rPr>
        <w: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DCDCAA"/>
          <w:sz w:val="23"/>
          <w:szCs w:val="23"/>
          <w:lang w:val="ru-UA"/>
        </w:rPr>
        <w:t>setSelectedItems</w:t>
      </w:r>
      <w:r w:rsidRPr="00E34D40">
        <w:rPr>
          <w:rFonts w:ascii="Menlo" w:eastAsia="Times New Roman" w:hAnsi="Menlo" w:cs="Menlo"/>
          <w:color w:val="CCCCCC"/>
          <w:sz w:val="23"/>
          <w:szCs w:val="23"/>
          <w:lang w:val="ru-UA"/>
        </w:rPr>
        <w:t>(</w:t>
      </w:r>
      <w:r w:rsidRPr="00E34D40">
        <w:rPr>
          <w:rFonts w:ascii="Menlo" w:eastAsia="Times New Roman" w:hAnsi="Menlo" w:cs="Menlo"/>
          <w:color w:val="9CDCFE"/>
          <w:sz w:val="23"/>
          <w:szCs w:val="23"/>
          <w:lang w:val="ru-UA"/>
        </w:rPr>
        <w:t>items</w:t>
      </w:r>
      <w:r w:rsidRPr="00E34D40">
        <w:rPr>
          <w:rFonts w:ascii="Menlo" w:eastAsia="Times New Roman" w:hAnsi="Menlo" w:cs="Menlo"/>
          <w:color w:val="CCCCCC"/>
          <w:sz w:val="23"/>
          <w:szCs w:val="23"/>
          <w:lang w:val="ru-UA"/>
        </w:rPr>
        <w:t>.</w:t>
      </w:r>
      <w:r w:rsidRPr="00E34D40">
        <w:rPr>
          <w:rFonts w:ascii="Menlo" w:eastAsia="Times New Roman" w:hAnsi="Menlo" w:cs="Menlo"/>
          <w:color w:val="DCDCAA"/>
          <w:sz w:val="23"/>
          <w:szCs w:val="23"/>
          <w:lang w:val="ru-UA"/>
        </w:rPr>
        <w:t>reverse</w:t>
      </w:r>
      <w:r w:rsidRPr="00E34D40">
        <w:rPr>
          <w:rFonts w:ascii="Menlo" w:eastAsia="Times New Roman" w:hAnsi="Menlo" w:cs="Menlo"/>
          <w:color w:val="CCCCCC"/>
          <w:sz w:val="23"/>
          <w:szCs w:val="23"/>
          <w:lang w:val="ru-UA"/>
        </w:rPr>
        <w: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 []);</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C586C0"/>
          <w:sz w:val="23"/>
          <w:szCs w:val="23"/>
          <w:lang w:val="ru-UA"/>
        </w:rPr>
        <w:t>return</w:t>
      </w:r>
      <w:r w:rsidRPr="00E34D40">
        <w:rPr>
          <w:rFonts w:ascii="Menlo" w:eastAsia="Times New Roman" w:hAnsi="Menlo" w:cs="Menlo"/>
          <w:color w:val="CCCCCC"/>
          <w:sz w:val="23"/>
          <w:szCs w:val="23"/>
          <w:lang w:val="ru-UA"/>
        </w:rPr>
        <w:t xml:space="preserve"> (</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808080"/>
          <w:sz w:val="23"/>
          <w:szCs w:val="23"/>
          <w:lang w:val="ru-UA"/>
        </w:rPr>
        <w:t>&lt;</w:t>
      </w:r>
      <w:r w:rsidRPr="00E34D40">
        <w:rPr>
          <w:rFonts w:ascii="Menlo" w:eastAsia="Times New Roman" w:hAnsi="Menlo" w:cs="Menlo"/>
          <w:color w:val="569CD6"/>
          <w:sz w:val="23"/>
          <w:szCs w:val="23"/>
          <w:lang w:val="ru-UA"/>
        </w:rPr>
        <w:t>div</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9CDCFE"/>
          <w:sz w:val="23"/>
          <w:szCs w:val="23"/>
          <w:lang w:val="ru-UA"/>
        </w:rPr>
        <w:t>style</w:t>
      </w:r>
      <w:r w:rsidRPr="00E34D40">
        <w:rPr>
          <w:rFonts w:ascii="Menlo" w:eastAsia="Times New Roman" w:hAnsi="Menlo" w:cs="Menlo"/>
          <w:color w:val="D4D4D4"/>
          <w:sz w:val="23"/>
          <w:szCs w:val="23"/>
          <w:lang w:val="ru-UA"/>
        </w:rPr>
        <w:t>=</w:t>
      </w:r>
      <w:r w:rsidRPr="00E34D40">
        <w:rPr>
          <w:rFonts w:ascii="Menlo" w:eastAsia="Times New Roman" w:hAnsi="Menlo" w:cs="Menlo"/>
          <w:color w:val="569CD6"/>
          <w:sz w:val="23"/>
          <w:szCs w:val="23"/>
          <w:lang w:val="ru-UA"/>
        </w:rPr>
        <w:t>{</w:t>
      </w:r>
      <w:r w:rsidRPr="00E34D40">
        <w:rPr>
          <w:rFonts w:ascii="Menlo" w:eastAsia="Times New Roman" w:hAnsi="Menlo" w:cs="Menlo"/>
          <w:color w:val="D4D4D4"/>
          <w:sz w:val="23"/>
          <w:szCs w:val="23"/>
          <w:lang w:val="ru-UA"/>
        </w:rPr>
        <w:t xml:space="preserve">{ </w:t>
      </w:r>
      <w:r w:rsidRPr="00E34D40">
        <w:rPr>
          <w:rFonts w:ascii="Menlo" w:eastAsia="Times New Roman" w:hAnsi="Menlo" w:cs="Menlo"/>
          <w:color w:val="9CDCFE"/>
          <w:sz w:val="23"/>
          <w:szCs w:val="23"/>
          <w:lang w:val="ru-UA"/>
        </w:rPr>
        <w:t>padding:</w:t>
      </w:r>
      <w:r w:rsidRPr="00E34D40">
        <w:rPr>
          <w:rFonts w:ascii="Menlo" w:eastAsia="Times New Roman" w:hAnsi="Menlo" w:cs="Menlo"/>
          <w:color w:val="D4D4D4"/>
          <w:sz w:val="23"/>
          <w:szCs w:val="23"/>
          <w:lang w:val="ru-UA"/>
        </w:rPr>
        <w:t xml:space="preserve"> </w:t>
      </w:r>
      <w:r w:rsidRPr="00E34D40">
        <w:rPr>
          <w:rFonts w:ascii="Menlo" w:eastAsia="Times New Roman" w:hAnsi="Menlo" w:cs="Menlo"/>
          <w:color w:val="CE9178"/>
          <w:sz w:val="23"/>
          <w:szCs w:val="23"/>
          <w:lang w:val="ru-UA"/>
        </w:rPr>
        <w:t>'20px'</w:t>
      </w:r>
      <w:r w:rsidRPr="00E34D40">
        <w:rPr>
          <w:rFonts w:ascii="Menlo" w:eastAsia="Times New Roman" w:hAnsi="Menlo" w:cs="Menlo"/>
          <w:color w:val="D4D4D4"/>
          <w:sz w:val="23"/>
          <w:szCs w:val="23"/>
          <w:lang w:val="ru-UA"/>
        </w:rPr>
        <w:t xml:space="preserve"> }</w:t>
      </w:r>
      <w:r w:rsidRPr="00E34D40">
        <w:rPr>
          <w:rFonts w:ascii="Menlo" w:eastAsia="Times New Roman" w:hAnsi="Menlo" w:cs="Menlo"/>
          <w:color w:val="569CD6"/>
          <w:sz w:val="23"/>
          <w:szCs w:val="23"/>
          <w:lang w:val="ru-UA"/>
        </w:rPr>
        <w:t>}</w:t>
      </w:r>
      <w:r w:rsidRPr="00E34D40">
        <w:rPr>
          <w:rFonts w:ascii="Menlo" w:eastAsia="Times New Roman" w:hAnsi="Menlo" w:cs="Menlo"/>
          <w:color w:val="808080"/>
          <w:sz w:val="23"/>
          <w:szCs w:val="23"/>
          <w:lang w:val="ru-UA"/>
        </w:rPr>
        <w:t>&gt;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808080"/>
          <w:sz w:val="23"/>
          <w:szCs w:val="23"/>
          <w:lang w:val="ru-UA"/>
        </w:rPr>
        <w:t>&lt;</w:t>
      </w:r>
      <w:r w:rsidRPr="00E34D40">
        <w:rPr>
          <w:rFonts w:ascii="Menlo" w:eastAsia="Times New Roman" w:hAnsi="Menlo" w:cs="Menlo"/>
          <w:color w:val="569CD6"/>
          <w:sz w:val="23"/>
          <w:szCs w:val="23"/>
          <w:lang w:val="ru-UA"/>
        </w:rPr>
        <w:t>h1</w:t>
      </w:r>
      <w:r w:rsidRPr="00E34D40">
        <w:rPr>
          <w:rFonts w:ascii="Menlo" w:eastAsia="Times New Roman" w:hAnsi="Menlo" w:cs="Menlo"/>
          <w:color w:val="808080"/>
          <w:sz w:val="23"/>
          <w:szCs w:val="23"/>
          <w:lang w:val="ru-UA"/>
        </w:rPr>
        <w:t>&gt;</w:t>
      </w:r>
      <w:r w:rsidRPr="00E34D40">
        <w:rPr>
          <w:rFonts w:ascii="Menlo" w:eastAsia="Times New Roman" w:hAnsi="Menlo" w:cs="Menlo"/>
          <w:color w:val="CCCCCC"/>
          <w:sz w:val="23"/>
          <w:szCs w:val="23"/>
          <w:lang w:val="ru-UA"/>
        </w:rPr>
        <w:t>Задача «Рюкзак» (Варіант 21)</w:t>
      </w:r>
      <w:r w:rsidRPr="00E34D40">
        <w:rPr>
          <w:rFonts w:ascii="Menlo" w:eastAsia="Times New Roman" w:hAnsi="Menlo" w:cs="Menlo"/>
          <w:color w:val="808080"/>
          <w:sz w:val="23"/>
          <w:szCs w:val="23"/>
          <w:lang w:val="ru-UA"/>
        </w:rPr>
        <w:t>&lt;/</w:t>
      </w:r>
      <w:r w:rsidRPr="00E34D40">
        <w:rPr>
          <w:rFonts w:ascii="Menlo" w:eastAsia="Times New Roman" w:hAnsi="Menlo" w:cs="Menlo"/>
          <w:color w:val="569CD6"/>
          <w:sz w:val="23"/>
          <w:szCs w:val="23"/>
          <w:lang w:val="ru-UA"/>
        </w:rPr>
        <w:t>h1</w:t>
      </w:r>
      <w:r w:rsidRPr="00E34D40">
        <w:rPr>
          <w:rFonts w:ascii="Menlo" w:eastAsia="Times New Roman" w:hAnsi="Menlo" w:cs="Menlo"/>
          <w:color w:val="808080"/>
          <w:sz w:val="23"/>
          <w:szCs w:val="23"/>
          <w:lang w:val="ru-UA"/>
        </w:rPr>
        <w:t>&gt;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808080"/>
          <w:sz w:val="23"/>
          <w:szCs w:val="23"/>
          <w:lang w:val="ru-UA"/>
        </w:rPr>
        <w:t>&lt;</w:t>
      </w:r>
      <w:r w:rsidRPr="00E34D40">
        <w:rPr>
          <w:rFonts w:ascii="Menlo" w:eastAsia="Times New Roman" w:hAnsi="Menlo" w:cs="Menlo"/>
          <w:color w:val="569CD6"/>
          <w:sz w:val="23"/>
          <w:szCs w:val="23"/>
          <w:lang w:val="ru-UA"/>
        </w:rPr>
        <w:t>h2</w:t>
      </w:r>
      <w:r w:rsidRPr="00E34D40">
        <w:rPr>
          <w:rFonts w:ascii="Menlo" w:eastAsia="Times New Roman" w:hAnsi="Menlo" w:cs="Menlo"/>
          <w:color w:val="808080"/>
          <w:sz w:val="23"/>
          <w:szCs w:val="23"/>
          <w:lang w:val="ru-UA"/>
        </w:rPr>
        <w:t>&gt;</w:t>
      </w:r>
      <w:r w:rsidRPr="00E34D40">
        <w:rPr>
          <w:rFonts w:ascii="Menlo" w:eastAsia="Times New Roman" w:hAnsi="Menlo" w:cs="Menlo"/>
          <w:color w:val="CCCCCC"/>
          <w:sz w:val="23"/>
          <w:szCs w:val="23"/>
          <w:lang w:val="ru-UA"/>
        </w:rPr>
        <w:t xml:space="preserve">Максимальна цінність: </w:t>
      </w:r>
      <w:r w:rsidRPr="00E34D40">
        <w:rPr>
          <w:rFonts w:ascii="Menlo" w:eastAsia="Times New Roman" w:hAnsi="Menlo" w:cs="Menlo"/>
          <w:color w:val="569CD6"/>
          <w:sz w:val="23"/>
          <w:szCs w:val="23"/>
          <w:lang w:val="ru-UA"/>
        </w:rPr>
        <w:t>{</w:t>
      </w:r>
      <w:r w:rsidRPr="00E34D40">
        <w:rPr>
          <w:rFonts w:ascii="Menlo" w:eastAsia="Times New Roman" w:hAnsi="Menlo" w:cs="Menlo"/>
          <w:color w:val="4FC1FF"/>
          <w:sz w:val="23"/>
          <w:szCs w:val="23"/>
          <w:lang w:val="ru-UA"/>
        </w:rPr>
        <w:t>dpTable</w:t>
      </w:r>
      <w:r w:rsidRPr="00E34D40">
        <w:rPr>
          <w:rFonts w:ascii="Menlo" w:eastAsia="Times New Roman" w:hAnsi="Menlo" w:cs="Menlo"/>
          <w:color w:val="D4D4D4"/>
          <w:sz w:val="23"/>
          <w:szCs w:val="23"/>
          <w:lang w:val="ru-UA"/>
        </w:rPr>
        <w:t>[</w:t>
      </w:r>
      <w:r w:rsidRPr="00E34D40">
        <w:rPr>
          <w:rFonts w:ascii="Menlo" w:eastAsia="Times New Roman" w:hAnsi="Menlo" w:cs="Menlo"/>
          <w:color w:val="4FC1FF"/>
          <w:sz w:val="23"/>
          <w:szCs w:val="23"/>
          <w:lang w:val="ru-UA"/>
        </w:rPr>
        <w:t>n</w:t>
      </w:r>
      <w:r w:rsidRPr="00E34D40">
        <w:rPr>
          <w:rFonts w:ascii="Menlo" w:eastAsia="Times New Roman" w:hAnsi="Menlo" w:cs="Menlo"/>
          <w:color w:val="D4D4D4"/>
          <w:sz w:val="23"/>
          <w:szCs w:val="23"/>
          <w:lang w:val="ru-UA"/>
        </w:rPr>
        <w:t>]?.[</w:t>
      </w:r>
      <w:r w:rsidRPr="00E34D40">
        <w:rPr>
          <w:rFonts w:ascii="Menlo" w:eastAsia="Times New Roman" w:hAnsi="Menlo" w:cs="Menlo"/>
          <w:color w:val="4FC1FF"/>
          <w:sz w:val="23"/>
          <w:szCs w:val="23"/>
          <w:lang w:val="ru-UA"/>
        </w:rPr>
        <w:t>capacity</w:t>
      </w:r>
      <w:r w:rsidRPr="00E34D40">
        <w:rPr>
          <w:rFonts w:ascii="Menlo" w:eastAsia="Times New Roman" w:hAnsi="Menlo" w:cs="Menlo"/>
          <w:color w:val="D4D4D4"/>
          <w:sz w:val="23"/>
          <w:szCs w:val="23"/>
          <w:lang w:val="ru-UA"/>
        </w:rPr>
        <w:t>]</w:t>
      </w:r>
      <w:r w:rsidRPr="00E34D40">
        <w:rPr>
          <w:rFonts w:ascii="Menlo" w:eastAsia="Times New Roman" w:hAnsi="Menlo" w:cs="Menlo"/>
          <w:color w:val="569CD6"/>
          <w:sz w:val="23"/>
          <w:szCs w:val="23"/>
          <w:lang w:val="ru-UA"/>
        </w:rPr>
        <w:t>}</w:t>
      </w:r>
      <w:r w:rsidRPr="00E34D40">
        <w:rPr>
          <w:rFonts w:ascii="Menlo" w:eastAsia="Times New Roman" w:hAnsi="Menlo" w:cs="Menlo"/>
          <w:color w:val="808080"/>
          <w:sz w:val="23"/>
          <w:szCs w:val="23"/>
          <w:lang w:val="ru-UA"/>
        </w:rPr>
        <w:t>&lt;/</w:t>
      </w:r>
      <w:r w:rsidRPr="00E34D40">
        <w:rPr>
          <w:rFonts w:ascii="Menlo" w:eastAsia="Times New Roman" w:hAnsi="Menlo" w:cs="Menlo"/>
          <w:color w:val="569CD6"/>
          <w:sz w:val="23"/>
          <w:szCs w:val="23"/>
          <w:lang w:val="ru-UA"/>
        </w:rPr>
        <w:t>h2</w:t>
      </w:r>
      <w:r w:rsidRPr="00E34D40">
        <w:rPr>
          <w:rFonts w:ascii="Menlo" w:eastAsia="Times New Roman" w:hAnsi="Menlo" w:cs="Menlo"/>
          <w:color w:val="808080"/>
          <w:sz w:val="23"/>
          <w:szCs w:val="23"/>
          <w:lang w:val="ru-UA"/>
        </w:rPr>
        <w:t>&gt;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808080"/>
          <w:sz w:val="23"/>
          <w:szCs w:val="23"/>
          <w:lang w:val="ru-UA"/>
        </w:rPr>
        <w:t>&lt;</w:t>
      </w:r>
      <w:r w:rsidRPr="00E34D40">
        <w:rPr>
          <w:rFonts w:ascii="Menlo" w:eastAsia="Times New Roman" w:hAnsi="Menlo" w:cs="Menlo"/>
          <w:color w:val="569CD6"/>
          <w:sz w:val="23"/>
          <w:szCs w:val="23"/>
          <w:lang w:val="ru-UA"/>
        </w:rPr>
        <w:t>h3</w:t>
      </w:r>
      <w:r w:rsidRPr="00E34D40">
        <w:rPr>
          <w:rFonts w:ascii="Menlo" w:eastAsia="Times New Roman" w:hAnsi="Menlo" w:cs="Menlo"/>
          <w:color w:val="808080"/>
          <w:sz w:val="23"/>
          <w:szCs w:val="23"/>
          <w:lang w:val="ru-UA"/>
        </w:rPr>
        <w:t>&gt;</w:t>
      </w:r>
      <w:r w:rsidRPr="00E34D40">
        <w:rPr>
          <w:rFonts w:ascii="Menlo" w:eastAsia="Times New Roman" w:hAnsi="Menlo" w:cs="Menlo"/>
          <w:color w:val="CCCCCC"/>
          <w:sz w:val="23"/>
          <w:szCs w:val="23"/>
          <w:lang w:val="ru-UA"/>
        </w:rPr>
        <w:t>Вибрані предмети (індекси з 0):</w:t>
      </w:r>
      <w:r w:rsidRPr="00E34D40">
        <w:rPr>
          <w:rFonts w:ascii="Menlo" w:eastAsia="Times New Roman" w:hAnsi="Menlo" w:cs="Menlo"/>
          <w:color w:val="808080"/>
          <w:sz w:val="23"/>
          <w:szCs w:val="23"/>
          <w:lang w:val="ru-UA"/>
        </w:rPr>
        <w:t>&lt;/</w:t>
      </w:r>
      <w:r w:rsidRPr="00E34D40">
        <w:rPr>
          <w:rFonts w:ascii="Menlo" w:eastAsia="Times New Roman" w:hAnsi="Menlo" w:cs="Menlo"/>
          <w:color w:val="569CD6"/>
          <w:sz w:val="23"/>
          <w:szCs w:val="23"/>
          <w:lang w:val="ru-UA"/>
        </w:rPr>
        <w:t>h3</w:t>
      </w:r>
      <w:r w:rsidRPr="00E34D40">
        <w:rPr>
          <w:rFonts w:ascii="Menlo" w:eastAsia="Times New Roman" w:hAnsi="Menlo" w:cs="Menlo"/>
          <w:color w:val="808080"/>
          <w:sz w:val="23"/>
          <w:szCs w:val="23"/>
          <w:lang w:val="ru-UA"/>
        </w:rPr>
        <w:t>&gt;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808080"/>
          <w:sz w:val="23"/>
          <w:szCs w:val="23"/>
          <w:lang w:val="ru-UA"/>
        </w:rPr>
        <w:t>&lt;</w:t>
      </w:r>
      <w:r w:rsidRPr="00E34D40">
        <w:rPr>
          <w:rFonts w:ascii="Menlo" w:eastAsia="Times New Roman" w:hAnsi="Menlo" w:cs="Menlo"/>
          <w:color w:val="569CD6"/>
          <w:sz w:val="23"/>
          <w:szCs w:val="23"/>
          <w:lang w:val="ru-UA"/>
        </w:rPr>
        <w:t>ul</w:t>
      </w:r>
      <w:r w:rsidRPr="00E34D40">
        <w:rPr>
          <w:rFonts w:ascii="Menlo" w:eastAsia="Times New Roman" w:hAnsi="Menlo" w:cs="Menlo"/>
          <w:color w:val="808080"/>
          <w:sz w:val="23"/>
          <w:szCs w:val="23"/>
          <w:lang w:val="ru-UA"/>
        </w:rPr>
        <w:t>&gt;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569CD6"/>
          <w:sz w:val="23"/>
          <w:szCs w:val="23"/>
          <w:lang w:val="ru-UA"/>
        </w:rPr>
        <w:t>{</w:t>
      </w:r>
      <w:r w:rsidRPr="00E34D40">
        <w:rPr>
          <w:rFonts w:ascii="Menlo" w:eastAsia="Times New Roman" w:hAnsi="Menlo" w:cs="Menlo"/>
          <w:color w:val="4FC1FF"/>
          <w:sz w:val="23"/>
          <w:szCs w:val="23"/>
          <w:lang w:val="ru-UA"/>
        </w:rPr>
        <w:t>selectedItems</w:t>
      </w:r>
      <w:r w:rsidRPr="00E34D40">
        <w:rPr>
          <w:rFonts w:ascii="Menlo" w:eastAsia="Times New Roman" w:hAnsi="Menlo" w:cs="Menlo"/>
          <w:color w:val="D4D4D4"/>
          <w:sz w:val="23"/>
          <w:szCs w:val="23"/>
          <w:lang w:val="ru-UA"/>
        </w:rPr>
        <w:t>.</w:t>
      </w:r>
      <w:r w:rsidRPr="00E34D40">
        <w:rPr>
          <w:rFonts w:ascii="Menlo" w:eastAsia="Times New Roman" w:hAnsi="Menlo" w:cs="Menlo"/>
          <w:color w:val="DCDCAA"/>
          <w:sz w:val="23"/>
          <w:szCs w:val="23"/>
          <w:lang w:val="ru-UA"/>
        </w:rPr>
        <w:t>map</w:t>
      </w:r>
      <w:r w:rsidRPr="00E34D40">
        <w:rPr>
          <w:rFonts w:ascii="Menlo" w:eastAsia="Times New Roman" w:hAnsi="Menlo" w:cs="Menlo"/>
          <w:color w:val="D4D4D4"/>
          <w:sz w:val="23"/>
          <w:szCs w:val="23"/>
          <w:lang w:val="ru-UA"/>
        </w:rPr>
        <w:t>((</w:t>
      </w:r>
      <w:r w:rsidRPr="00E34D40">
        <w:rPr>
          <w:rFonts w:ascii="Menlo" w:eastAsia="Times New Roman" w:hAnsi="Menlo" w:cs="Menlo"/>
          <w:color w:val="9CDCFE"/>
          <w:sz w:val="23"/>
          <w:szCs w:val="23"/>
          <w:lang w:val="ru-UA"/>
        </w:rPr>
        <w:t>index</w:t>
      </w:r>
      <w:r w:rsidRPr="00E34D40">
        <w:rPr>
          <w:rFonts w:ascii="Menlo" w:eastAsia="Times New Roman" w:hAnsi="Menlo" w:cs="Menlo"/>
          <w:color w:val="D4D4D4"/>
          <w:sz w:val="23"/>
          <w:szCs w:val="23"/>
          <w:lang w:val="ru-UA"/>
        </w:rPr>
        <w:t xml:space="preserve">) </w:t>
      </w:r>
      <w:r w:rsidRPr="00E34D40">
        <w:rPr>
          <w:rFonts w:ascii="Menlo" w:eastAsia="Times New Roman" w:hAnsi="Menlo" w:cs="Menlo"/>
          <w:color w:val="569CD6"/>
          <w:sz w:val="23"/>
          <w:szCs w:val="23"/>
          <w:lang w:val="ru-UA"/>
        </w:rPr>
        <w:t>=&gt;</w:t>
      </w:r>
      <w:r w:rsidRPr="00E34D40">
        <w:rPr>
          <w:rFonts w:ascii="Menlo" w:eastAsia="Times New Roman" w:hAnsi="Menlo" w:cs="Menlo"/>
          <w:color w:val="D4D4D4"/>
          <w:sz w:val="23"/>
          <w:szCs w:val="23"/>
          <w:lang w:val="ru-UA"/>
        </w:rPr>
        <w:t xml:space="preserve"> (</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D4D4D4"/>
          <w:sz w:val="23"/>
          <w:szCs w:val="23"/>
          <w:lang w:val="ru-UA"/>
        </w:rPr>
        <w:t xml:space="preserve">          </w:t>
      </w:r>
      <w:r w:rsidRPr="00E34D40">
        <w:rPr>
          <w:rFonts w:ascii="Menlo" w:eastAsia="Times New Roman" w:hAnsi="Menlo" w:cs="Menlo"/>
          <w:color w:val="808080"/>
          <w:sz w:val="23"/>
          <w:szCs w:val="23"/>
          <w:lang w:val="ru-UA"/>
        </w:rPr>
        <w:t>&lt;</w:t>
      </w:r>
      <w:r w:rsidRPr="00E34D40">
        <w:rPr>
          <w:rFonts w:ascii="Menlo" w:eastAsia="Times New Roman" w:hAnsi="Menlo" w:cs="Menlo"/>
          <w:color w:val="569CD6"/>
          <w:sz w:val="23"/>
          <w:szCs w:val="23"/>
          <w:lang w:val="ru-UA"/>
        </w:rPr>
        <w:t>li</w:t>
      </w:r>
      <w:r w:rsidRPr="00E34D40">
        <w:rPr>
          <w:rFonts w:ascii="Menlo" w:eastAsia="Times New Roman" w:hAnsi="Menlo" w:cs="Menlo"/>
          <w:color w:val="D4D4D4"/>
          <w:sz w:val="23"/>
          <w:szCs w:val="23"/>
          <w:lang w:val="ru-UA"/>
        </w:rPr>
        <w:t xml:space="preserve"> </w:t>
      </w:r>
      <w:r w:rsidRPr="00E34D40">
        <w:rPr>
          <w:rFonts w:ascii="Menlo" w:eastAsia="Times New Roman" w:hAnsi="Menlo" w:cs="Menlo"/>
          <w:color w:val="9CDCFE"/>
          <w:sz w:val="23"/>
          <w:szCs w:val="23"/>
          <w:lang w:val="ru-UA"/>
        </w:rPr>
        <w:t>key</w:t>
      </w:r>
      <w:r w:rsidRPr="00E34D40">
        <w:rPr>
          <w:rFonts w:ascii="Menlo" w:eastAsia="Times New Roman" w:hAnsi="Menlo" w:cs="Menlo"/>
          <w:color w:val="D4D4D4"/>
          <w:sz w:val="23"/>
          <w:szCs w:val="23"/>
          <w:lang w:val="ru-UA"/>
        </w:rPr>
        <w:t>=</w:t>
      </w:r>
      <w:r w:rsidRPr="00E34D40">
        <w:rPr>
          <w:rFonts w:ascii="Menlo" w:eastAsia="Times New Roman" w:hAnsi="Menlo" w:cs="Menlo"/>
          <w:color w:val="569CD6"/>
          <w:sz w:val="23"/>
          <w:szCs w:val="23"/>
          <w:lang w:val="ru-UA"/>
        </w:rPr>
        <w:t>{</w:t>
      </w:r>
      <w:r w:rsidRPr="00E34D40">
        <w:rPr>
          <w:rFonts w:ascii="Menlo" w:eastAsia="Times New Roman" w:hAnsi="Menlo" w:cs="Menlo"/>
          <w:color w:val="9CDCFE"/>
          <w:sz w:val="23"/>
          <w:szCs w:val="23"/>
          <w:lang w:val="ru-UA"/>
        </w:rPr>
        <w:t>index</w:t>
      </w:r>
      <w:r w:rsidRPr="00E34D40">
        <w:rPr>
          <w:rFonts w:ascii="Menlo" w:eastAsia="Times New Roman" w:hAnsi="Menlo" w:cs="Menlo"/>
          <w:color w:val="569CD6"/>
          <w:sz w:val="23"/>
          <w:szCs w:val="23"/>
          <w:lang w:val="ru-UA"/>
        </w:rPr>
        <w:t>}</w:t>
      </w:r>
      <w:r w:rsidRPr="00E34D40">
        <w:rPr>
          <w:rFonts w:ascii="Menlo" w:eastAsia="Times New Roman" w:hAnsi="Menlo" w:cs="Menlo"/>
          <w:color w:val="808080"/>
          <w:sz w:val="23"/>
          <w:szCs w:val="23"/>
          <w:lang w:val="ru-UA"/>
        </w:rPr>
        <w:t>&gt;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D4D4D4"/>
          <w:sz w:val="23"/>
          <w:szCs w:val="23"/>
          <w:lang w:val="ru-UA"/>
        </w:rPr>
        <w:t xml:space="preserve">            Предмет </w:t>
      </w:r>
      <w:r w:rsidRPr="00E34D40">
        <w:rPr>
          <w:rFonts w:ascii="Menlo" w:eastAsia="Times New Roman" w:hAnsi="Menlo" w:cs="Menlo"/>
          <w:color w:val="569CD6"/>
          <w:sz w:val="23"/>
          <w:szCs w:val="23"/>
          <w:lang w:val="ru-UA"/>
        </w:rPr>
        <w:t>{</w:t>
      </w:r>
      <w:r w:rsidRPr="00E34D40">
        <w:rPr>
          <w:rFonts w:ascii="Menlo" w:eastAsia="Times New Roman" w:hAnsi="Menlo" w:cs="Menlo"/>
          <w:color w:val="9CDCFE"/>
          <w:sz w:val="23"/>
          <w:szCs w:val="23"/>
          <w:lang w:val="ru-UA"/>
        </w:rPr>
        <w:t>index</w:t>
      </w:r>
      <w:r w:rsidRPr="00E34D40">
        <w:rPr>
          <w:rFonts w:ascii="Menlo" w:eastAsia="Times New Roman" w:hAnsi="Menlo" w:cs="Menlo"/>
          <w:color w:val="D4D4D4"/>
          <w:sz w:val="23"/>
          <w:szCs w:val="23"/>
          <w:lang w:val="ru-UA"/>
        </w:rPr>
        <w:t xml:space="preserve"> + </w:t>
      </w:r>
      <w:r w:rsidRPr="00E34D40">
        <w:rPr>
          <w:rFonts w:ascii="Menlo" w:eastAsia="Times New Roman" w:hAnsi="Menlo" w:cs="Menlo"/>
          <w:color w:val="B5CEA8"/>
          <w:sz w:val="23"/>
          <w:szCs w:val="23"/>
          <w:lang w:val="ru-UA"/>
        </w:rPr>
        <w:t>1</w:t>
      </w:r>
      <w:r w:rsidRPr="00E34D40">
        <w:rPr>
          <w:rFonts w:ascii="Menlo" w:eastAsia="Times New Roman" w:hAnsi="Menlo" w:cs="Menlo"/>
          <w:color w:val="569CD6"/>
          <w:sz w:val="23"/>
          <w:szCs w:val="23"/>
          <w:lang w:val="ru-UA"/>
        </w:rPr>
        <w:t>}</w:t>
      </w:r>
      <w:r w:rsidRPr="00E34D40">
        <w:rPr>
          <w:rFonts w:ascii="Menlo" w:eastAsia="Times New Roman" w:hAnsi="Menlo" w:cs="Menlo"/>
          <w:color w:val="D4D4D4"/>
          <w:sz w:val="23"/>
          <w:szCs w:val="23"/>
          <w:lang w:val="ru-UA"/>
        </w:rPr>
        <w:t xml:space="preserve"> — Вага: </w:t>
      </w:r>
      <w:r w:rsidRPr="00E34D40">
        <w:rPr>
          <w:rFonts w:ascii="Menlo" w:eastAsia="Times New Roman" w:hAnsi="Menlo" w:cs="Menlo"/>
          <w:color w:val="569CD6"/>
          <w:sz w:val="23"/>
          <w:szCs w:val="23"/>
          <w:lang w:val="ru-UA"/>
        </w:rPr>
        <w:t>{</w:t>
      </w:r>
      <w:r w:rsidRPr="00E34D40">
        <w:rPr>
          <w:rFonts w:ascii="Menlo" w:eastAsia="Times New Roman" w:hAnsi="Menlo" w:cs="Menlo"/>
          <w:color w:val="4FC1FF"/>
          <w:sz w:val="23"/>
          <w:szCs w:val="23"/>
          <w:lang w:val="ru-UA"/>
        </w:rPr>
        <w:t>weights</w:t>
      </w:r>
      <w:r w:rsidRPr="00E34D40">
        <w:rPr>
          <w:rFonts w:ascii="Menlo" w:eastAsia="Times New Roman" w:hAnsi="Menlo" w:cs="Menlo"/>
          <w:color w:val="D4D4D4"/>
          <w:sz w:val="23"/>
          <w:szCs w:val="23"/>
          <w:lang w:val="ru-UA"/>
        </w:rPr>
        <w:t>[</w:t>
      </w:r>
      <w:r w:rsidRPr="00E34D40">
        <w:rPr>
          <w:rFonts w:ascii="Menlo" w:eastAsia="Times New Roman" w:hAnsi="Menlo" w:cs="Menlo"/>
          <w:color w:val="9CDCFE"/>
          <w:sz w:val="23"/>
          <w:szCs w:val="23"/>
          <w:lang w:val="ru-UA"/>
        </w:rPr>
        <w:t>index</w:t>
      </w:r>
      <w:r w:rsidRPr="00E34D40">
        <w:rPr>
          <w:rFonts w:ascii="Menlo" w:eastAsia="Times New Roman" w:hAnsi="Menlo" w:cs="Menlo"/>
          <w:color w:val="D4D4D4"/>
          <w:sz w:val="23"/>
          <w:szCs w:val="23"/>
          <w:lang w:val="ru-UA"/>
        </w:rPr>
        <w:t>]</w:t>
      </w:r>
      <w:r w:rsidRPr="00E34D40">
        <w:rPr>
          <w:rFonts w:ascii="Menlo" w:eastAsia="Times New Roman" w:hAnsi="Menlo" w:cs="Menlo"/>
          <w:color w:val="569CD6"/>
          <w:sz w:val="23"/>
          <w:szCs w:val="23"/>
          <w:lang w:val="ru-UA"/>
        </w:rPr>
        <w:t>}</w:t>
      </w:r>
      <w:r w:rsidRPr="00E34D40">
        <w:rPr>
          <w:rFonts w:ascii="Menlo" w:eastAsia="Times New Roman" w:hAnsi="Menlo" w:cs="Menlo"/>
          <w:color w:val="D4D4D4"/>
          <w:sz w:val="23"/>
          <w:szCs w:val="23"/>
          <w:lang w:val="ru-UA"/>
        </w:rPr>
        <w:t xml:space="preserve">, Цінність: </w:t>
      </w:r>
      <w:r w:rsidRPr="00E34D40">
        <w:rPr>
          <w:rFonts w:ascii="Menlo" w:eastAsia="Times New Roman" w:hAnsi="Menlo" w:cs="Menlo"/>
          <w:color w:val="569CD6"/>
          <w:sz w:val="23"/>
          <w:szCs w:val="23"/>
          <w:lang w:val="ru-UA"/>
        </w:rPr>
        <w:t>{</w:t>
      </w:r>
      <w:r w:rsidRPr="00E34D40">
        <w:rPr>
          <w:rFonts w:ascii="Menlo" w:eastAsia="Times New Roman" w:hAnsi="Menlo" w:cs="Menlo"/>
          <w:color w:val="4FC1FF"/>
          <w:sz w:val="23"/>
          <w:szCs w:val="23"/>
          <w:lang w:val="ru-UA"/>
        </w:rPr>
        <w:t>values</w:t>
      </w:r>
      <w:r w:rsidRPr="00E34D40">
        <w:rPr>
          <w:rFonts w:ascii="Menlo" w:eastAsia="Times New Roman" w:hAnsi="Menlo" w:cs="Menlo"/>
          <w:color w:val="D4D4D4"/>
          <w:sz w:val="23"/>
          <w:szCs w:val="23"/>
          <w:lang w:val="ru-UA"/>
        </w:rPr>
        <w:t>[</w:t>
      </w:r>
      <w:r w:rsidRPr="00E34D40">
        <w:rPr>
          <w:rFonts w:ascii="Menlo" w:eastAsia="Times New Roman" w:hAnsi="Menlo" w:cs="Menlo"/>
          <w:color w:val="9CDCFE"/>
          <w:sz w:val="23"/>
          <w:szCs w:val="23"/>
          <w:lang w:val="ru-UA"/>
        </w:rPr>
        <w:t>index</w:t>
      </w:r>
      <w:r w:rsidRPr="00E34D40">
        <w:rPr>
          <w:rFonts w:ascii="Menlo" w:eastAsia="Times New Roman" w:hAnsi="Menlo" w:cs="Menlo"/>
          <w:color w:val="D4D4D4"/>
          <w:sz w:val="23"/>
          <w:szCs w:val="23"/>
          <w:lang w:val="ru-UA"/>
        </w:rPr>
        <w:t>]</w:t>
      </w:r>
      <w:r w:rsidRPr="00E34D40">
        <w:rPr>
          <w:rFonts w:ascii="Menlo" w:eastAsia="Times New Roman" w:hAnsi="Menlo" w:cs="Menlo"/>
          <w:color w:val="569CD6"/>
          <w:sz w:val="23"/>
          <w:szCs w:val="23"/>
          <w:lang w:val="ru-UA"/>
        </w:rPr>
        <w: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D4D4D4"/>
          <w:sz w:val="23"/>
          <w:szCs w:val="23"/>
          <w:lang w:val="ru-UA"/>
        </w:rPr>
        <w:t xml:space="preserve">          </w:t>
      </w:r>
      <w:r w:rsidRPr="00E34D40">
        <w:rPr>
          <w:rFonts w:ascii="Menlo" w:eastAsia="Times New Roman" w:hAnsi="Menlo" w:cs="Menlo"/>
          <w:color w:val="808080"/>
          <w:sz w:val="23"/>
          <w:szCs w:val="23"/>
          <w:lang w:val="ru-UA"/>
        </w:rPr>
        <w:t>&lt;/</w:t>
      </w:r>
      <w:r w:rsidRPr="00E34D40">
        <w:rPr>
          <w:rFonts w:ascii="Menlo" w:eastAsia="Times New Roman" w:hAnsi="Menlo" w:cs="Menlo"/>
          <w:color w:val="569CD6"/>
          <w:sz w:val="23"/>
          <w:szCs w:val="23"/>
          <w:lang w:val="ru-UA"/>
        </w:rPr>
        <w:t>li</w:t>
      </w:r>
      <w:r w:rsidRPr="00E34D40">
        <w:rPr>
          <w:rFonts w:ascii="Menlo" w:eastAsia="Times New Roman" w:hAnsi="Menlo" w:cs="Menlo"/>
          <w:color w:val="808080"/>
          <w:sz w:val="23"/>
          <w:szCs w:val="23"/>
          <w:lang w:val="ru-UA"/>
        </w:rPr>
        <w:t>&gt;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D4D4D4"/>
          <w:sz w:val="23"/>
          <w:szCs w:val="23"/>
          <w:lang w:val="ru-UA"/>
        </w:rPr>
        <w:t xml:space="preserve">        ))</w:t>
      </w:r>
      <w:r w:rsidRPr="00E34D40">
        <w:rPr>
          <w:rFonts w:ascii="Menlo" w:eastAsia="Times New Roman" w:hAnsi="Menlo" w:cs="Menlo"/>
          <w:color w:val="569CD6"/>
          <w:sz w:val="23"/>
          <w:szCs w:val="23"/>
          <w:lang w:val="ru-UA"/>
        </w:rPr>
        <w: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808080"/>
          <w:sz w:val="23"/>
          <w:szCs w:val="23"/>
          <w:lang w:val="ru-UA"/>
        </w:rPr>
        <w:t>&lt;/</w:t>
      </w:r>
      <w:r w:rsidRPr="00E34D40">
        <w:rPr>
          <w:rFonts w:ascii="Menlo" w:eastAsia="Times New Roman" w:hAnsi="Menlo" w:cs="Menlo"/>
          <w:color w:val="569CD6"/>
          <w:sz w:val="23"/>
          <w:szCs w:val="23"/>
          <w:lang w:val="ru-UA"/>
        </w:rPr>
        <w:t>ul</w:t>
      </w:r>
      <w:r w:rsidRPr="00E34D40">
        <w:rPr>
          <w:rFonts w:ascii="Menlo" w:eastAsia="Times New Roman" w:hAnsi="Menlo" w:cs="Menlo"/>
          <w:color w:val="808080"/>
          <w:sz w:val="23"/>
          <w:szCs w:val="23"/>
          <w:lang w:val="ru-UA"/>
        </w:rPr>
        <w:t>&gt;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808080"/>
          <w:sz w:val="23"/>
          <w:szCs w:val="23"/>
          <w:lang w:val="ru-UA"/>
        </w:rPr>
        <w:t>&lt;</w:t>
      </w:r>
      <w:r w:rsidRPr="00E34D40">
        <w:rPr>
          <w:rFonts w:ascii="Menlo" w:eastAsia="Times New Roman" w:hAnsi="Menlo" w:cs="Menlo"/>
          <w:color w:val="569CD6"/>
          <w:sz w:val="23"/>
          <w:szCs w:val="23"/>
          <w:lang w:val="ru-UA"/>
        </w:rPr>
        <w:t>h3</w:t>
      </w:r>
      <w:r w:rsidRPr="00E34D40">
        <w:rPr>
          <w:rFonts w:ascii="Menlo" w:eastAsia="Times New Roman" w:hAnsi="Menlo" w:cs="Menlo"/>
          <w:color w:val="808080"/>
          <w:sz w:val="23"/>
          <w:szCs w:val="23"/>
          <w:lang w:val="ru-UA"/>
        </w:rPr>
        <w:t>&gt;</w:t>
      </w:r>
      <w:r w:rsidRPr="00E34D40">
        <w:rPr>
          <w:rFonts w:ascii="Menlo" w:eastAsia="Times New Roman" w:hAnsi="Menlo" w:cs="Menlo"/>
          <w:color w:val="CCCCCC"/>
          <w:sz w:val="23"/>
          <w:szCs w:val="23"/>
          <w:lang w:val="ru-UA"/>
        </w:rPr>
        <w:t>Таблиця dp[i][w]:</w:t>
      </w:r>
      <w:r w:rsidRPr="00E34D40">
        <w:rPr>
          <w:rFonts w:ascii="Menlo" w:eastAsia="Times New Roman" w:hAnsi="Menlo" w:cs="Menlo"/>
          <w:color w:val="808080"/>
          <w:sz w:val="23"/>
          <w:szCs w:val="23"/>
          <w:lang w:val="ru-UA"/>
        </w:rPr>
        <w:t>&lt;/</w:t>
      </w:r>
      <w:r w:rsidRPr="00E34D40">
        <w:rPr>
          <w:rFonts w:ascii="Menlo" w:eastAsia="Times New Roman" w:hAnsi="Menlo" w:cs="Menlo"/>
          <w:color w:val="569CD6"/>
          <w:sz w:val="23"/>
          <w:szCs w:val="23"/>
          <w:lang w:val="ru-UA"/>
        </w:rPr>
        <w:t>h3</w:t>
      </w:r>
      <w:r w:rsidRPr="00E34D40">
        <w:rPr>
          <w:rFonts w:ascii="Menlo" w:eastAsia="Times New Roman" w:hAnsi="Menlo" w:cs="Menlo"/>
          <w:color w:val="808080"/>
          <w:sz w:val="23"/>
          <w:szCs w:val="23"/>
          <w:lang w:val="ru-UA"/>
        </w:rPr>
        <w:t>&gt;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808080"/>
          <w:sz w:val="23"/>
          <w:szCs w:val="23"/>
          <w:lang w:val="ru-UA"/>
        </w:rPr>
        <w:t>&lt;</w:t>
      </w:r>
      <w:r w:rsidRPr="00E34D40">
        <w:rPr>
          <w:rFonts w:ascii="Menlo" w:eastAsia="Times New Roman" w:hAnsi="Menlo" w:cs="Menlo"/>
          <w:color w:val="569CD6"/>
          <w:sz w:val="23"/>
          <w:szCs w:val="23"/>
          <w:lang w:val="ru-UA"/>
        </w:rPr>
        <w:t>div</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9CDCFE"/>
          <w:sz w:val="23"/>
          <w:szCs w:val="23"/>
          <w:lang w:val="ru-UA"/>
        </w:rPr>
        <w:t>style</w:t>
      </w:r>
      <w:r w:rsidRPr="00E34D40">
        <w:rPr>
          <w:rFonts w:ascii="Menlo" w:eastAsia="Times New Roman" w:hAnsi="Menlo" w:cs="Menlo"/>
          <w:color w:val="D4D4D4"/>
          <w:sz w:val="23"/>
          <w:szCs w:val="23"/>
          <w:lang w:val="ru-UA"/>
        </w:rPr>
        <w:t>=</w:t>
      </w:r>
      <w:r w:rsidRPr="00E34D40">
        <w:rPr>
          <w:rFonts w:ascii="Menlo" w:eastAsia="Times New Roman" w:hAnsi="Menlo" w:cs="Menlo"/>
          <w:color w:val="569CD6"/>
          <w:sz w:val="23"/>
          <w:szCs w:val="23"/>
          <w:lang w:val="ru-UA"/>
        </w:rPr>
        <w:t>{</w:t>
      </w:r>
      <w:r w:rsidRPr="00E34D40">
        <w:rPr>
          <w:rFonts w:ascii="Menlo" w:eastAsia="Times New Roman" w:hAnsi="Menlo" w:cs="Menlo"/>
          <w:color w:val="D4D4D4"/>
          <w:sz w:val="23"/>
          <w:szCs w:val="23"/>
          <w:lang w:val="ru-UA"/>
        </w:rPr>
        <w:t xml:space="preserve">{ </w:t>
      </w:r>
      <w:r w:rsidRPr="00E34D40">
        <w:rPr>
          <w:rFonts w:ascii="Menlo" w:eastAsia="Times New Roman" w:hAnsi="Menlo" w:cs="Menlo"/>
          <w:color w:val="9CDCFE"/>
          <w:sz w:val="23"/>
          <w:szCs w:val="23"/>
          <w:lang w:val="ru-UA"/>
        </w:rPr>
        <w:t>overflowX:</w:t>
      </w:r>
      <w:r w:rsidRPr="00E34D40">
        <w:rPr>
          <w:rFonts w:ascii="Menlo" w:eastAsia="Times New Roman" w:hAnsi="Menlo" w:cs="Menlo"/>
          <w:color w:val="D4D4D4"/>
          <w:sz w:val="23"/>
          <w:szCs w:val="23"/>
          <w:lang w:val="ru-UA"/>
        </w:rPr>
        <w:t xml:space="preserve"> </w:t>
      </w:r>
      <w:r w:rsidRPr="00E34D40">
        <w:rPr>
          <w:rFonts w:ascii="Menlo" w:eastAsia="Times New Roman" w:hAnsi="Menlo" w:cs="Menlo"/>
          <w:color w:val="CE9178"/>
          <w:sz w:val="23"/>
          <w:szCs w:val="23"/>
          <w:lang w:val="ru-UA"/>
        </w:rPr>
        <w:t>'auto'</w:t>
      </w:r>
      <w:r w:rsidRPr="00E34D40">
        <w:rPr>
          <w:rFonts w:ascii="Menlo" w:eastAsia="Times New Roman" w:hAnsi="Menlo" w:cs="Menlo"/>
          <w:color w:val="D4D4D4"/>
          <w:sz w:val="23"/>
          <w:szCs w:val="23"/>
          <w:lang w:val="ru-UA"/>
        </w:rPr>
        <w:t xml:space="preserve"> }</w:t>
      </w:r>
      <w:r w:rsidRPr="00E34D40">
        <w:rPr>
          <w:rFonts w:ascii="Menlo" w:eastAsia="Times New Roman" w:hAnsi="Menlo" w:cs="Menlo"/>
          <w:color w:val="569CD6"/>
          <w:sz w:val="23"/>
          <w:szCs w:val="23"/>
          <w:lang w:val="ru-UA"/>
        </w:rPr>
        <w:t>}</w:t>
      </w:r>
      <w:r w:rsidRPr="00E34D40">
        <w:rPr>
          <w:rFonts w:ascii="Menlo" w:eastAsia="Times New Roman" w:hAnsi="Menlo" w:cs="Menlo"/>
          <w:color w:val="808080"/>
          <w:sz w:val="23"/>
          <w:szCs w:val="23"/>
          <w:lang w:val="ru-UA"/>
        </w:rPr>
        <w:t>&gt;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808080"/>
          <w:sz w:val="23"/>
          <w:szCs w:val="23"/>
          <w:lang w:val="ru-UA"/>
        </w:rPr>
        <w:t>&lt;</w:t>
      </w:r>
      <w:r w:rsidRPr="00E34D40">
        <w:rPr>
          <w:rFonts w:ascii="Menlo" w:eastAsia="Times New Roman" w:hAnsi="Menlo" w:cs="Menlo"/>
          <w:color w:val="569CD6"/>
          <w:sz w:val="23"/>
          <w:szCs w:val="23"/>
          <w:lang w:val="ru-UA"/>
        </w:rPr>
        <w:t>table</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9CDCFE"/>
          <w:sz w:val="23"/>
          <w:szCs w:val="23"/>
          <w:lang w:val="ru-UA"/>
        </w:rPr>
        <w:t>border</w:t>
      </w:r>
      <w:r w:rsidRPr="00E34D40">
        <w:rPr>
          <w:rFonts w:ascii="Menlo" w:eastAsia="Times New Roman" w:hAnsi="Menlo" w:cs="Menlo"/>
          <w:color w:val="D4D4D4"/>
          <w:sz w:val="23"/>
          <w:szCs w:val="23"/>
          <w:lang w:val="ru-UA"/>
        </w:rPr>
        <w:t>=</w:t>
      </w:r>
      <w:r w:rsidRPr="00E34D40">
        <w:rPr>
          <w:rFonts w:ascii="Menlo" w:eastAsia="Times New Roman" w:hAnsi="Menlo" w:cs="Menlo"/>
          <w:color w:val="569CD6"/>
          <w:sz w:val="23"/>
          <w:szCs w:val="23"/>
          <w:lang w:val="ru-UA"/>
        </w:rPr>
        <w:t>{</w:t>
      </w:r>
      <w:r w:rsidRPr="00E34D40">
        <w:rPr>
          <w:rFonts w:ascii="Menlo" w:eastAsia="Times New Roman" w:hAnsi="Menlo" w:cs="Menlo"/>
          <w:color w:val="B5CEA8"/>
          <w:sz w:val="23"/>
          <w:szCs w:val="23"/>
          <w:lang w:val="ru-UA"/>
        </w:rPr>
        <w:t>1</w:t>
      </w:r>
      <w:r w:rsidRPr="00E34D40">
        <w:rPr>
          <w:rFonts w:ascii="Menlo" w:eastAsia="Times New Roman" w:hAnsi="Menlo" w:cs="Menlo"/>
          <w:color w:val="569CD6"/>
          <w:sz w:val="23"/>
          <w:szCs w:val="23"/>
          <w:lang w:val="ru-UA"/>
        </w:rPr>
        <w: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9CDCFE"/>
          <w:sz w:val="23"/>
          <w:szCs w:val="23"/>
          <w:lang w:val="ru-UA"/>
        </w:rPr>
        <w:t>cellPadding</w:t>
      </w:r>
      <w:r w:rsidRPr="00E34D40">
        <w:rPr>
          <w:rFonts w:ascii="Menlo" w:eastAsia="Times New Roman" w:hAnsi="Menlo" w:cs="Menlo"/>
          <w:color w:val="D4D4D4"/>
          <w:sz w:val="23"/>
          <w:szCs w:val="23"/>
          <w:lang w:val="ru-UA"/>
        </w:rPr>
        <w:t>=</w:t>
      </w:r>
      <w:r w:rsidRPr="00E34D40">
        <w:rPr>
          <w:rFonts w:ascii="Menlo" w:eastAsia="Times New Roman" w:hAnsi="Menlo" w:cs="Menlo"/>
          <w:color w:val="569CD6"/>
          <w:sz w:val="23"/>
          <w:szCs w:val="23"/>
          <w:lang w:val="ru-UA"/>
        </w:rPr>
        <w:t>{</w:t>
      </w:r>
      <w:r w:rsidRPr="00E34D40">
        <w:rPr>
          <w:rFonts w:ascii="Menlo" w:eastAsia="Times New Roman" w:hAnsi="Menlo" w:cs="Menlo"/>
          <w:color w:val="B5CEA8"/>
          <w:sz w:val="23"/>
          <w:szCs w:val="23"/>
          <w:lang w:val="ru-UA"/>
        </w:rPr>
        <w:t>5</w:t>
      </w:r>
      <w:r w:rsidRPr="00E34D40">
        <w:rPr>
          <w:rFonts w:ascii="Menlo" w:eastAsia="Times New Roman" w:hAnsi="Menlo" w:cs="Menlo"/>
          <w:color w:val="569CD6"/>
          <w:sz w:val="23"/>
          <w:szCs w:val="23"/>
          <w:lang w:val="ru-UA"/>
        </w:rPr>
        <w:t>}</w:t>
      </w:r>
      <w:r w:rsidRPr="00E34D40">
        <w:rPr>
          <w:rFonts w:ascii="Menlo" w:eastAsia="Times New Roman" w:hAnsi="Menlo" w:cs="Menlo"/>
          <w:color w:val="808080"/>
          <w:sz w:val="23"/>
          <w:szCs w:val="23"/>
          <w:lang w:val="ru-UA"/>
        </w:rPr>
        <w:t>&gt;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808080"/>
          <w:sz w:val="23"/>
          <w:szCs w:val="23"/>
          <w:lang w:val="ru-UA"/>
        </w:rPr>
        <w:t>&lt;</w:t>
      </w:r>
      <w:r w:rsidRPr="00E34D40">
        <w:rPr>
          <w:rFonts w:ascii="Menlo" w:eastAsia="Times New Roman" w:hAnsi="Menlo" w:cs="Menlo"/>
          <w:color w:val="569CD6"/>
          <w:sz w:val="23"/>
          <w:szCs w:val="23"/>
          <w:lang w:val="ru-UA"/>
        </w:rPr>
        <w:t>thead</w:t>
      </w:r>
      <w:r w:rsidRPr="00E34D40">
        <w:rPr>
          <w:rFonts w:ascii="Menlo" w:eastAsia="Times New Roman" w:hAnsi="Menlo" w:cs="Menlo"/>
          <w:color w:val="808080"/>
          <w:sz w:val="23"/>
          <w:szCs w:val="23"/>
          <w:lang w:val="ru-UA"/>
        </w:rPr>
        <w:t>&gt;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808080"/>
          <w:sz w:val="23"/>
          <w:szCs w:val="23"/>
          <w:lang w:val="ru-UA"/>
        </w:rPr>
        <w:t>&lt;</w:t>
      </w:r>
      <w:r w:rsidRPr="00E34D40">
        <w:rPr>
          <w:rFonts w:ascii="Menlo" w:eastAsia="Times New Roman" w:hAnsi="Menlo" w:cs="Menlo"/>
          <w:color w:val="569CD6"/>
          <w:sz w:val="23"/>
          <w:szCs w:val="23"/>
          <w:lang w:val="ru-UA"/>
        </w:rPr>
        <w:t>tr</w:t>
      </w:r>
      <w:r w:rsidRPr="00E34D40">
        <w:rPr>
          <w:rFonts w:ascii="Menlo" w:eastAsia="Times New Roman" w:hAnsi="Menlo" w:cs="Menlo"/>
          <w:color w:val="808080"/>
          <w:sz w:val="23"/>
          <w:szCs w:val="23"/>
          <w:lang w:val="ru-UA"/>
        </w:rPr>
        <w:t>&gt;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808080"/>
          <w:sz w:val="23"/>
          <w:szCs w:val="23"/>
          <w:lang w:val="ru-UA"/>
        </w:rPr>
        <w:t>&lt;</w:t>
      </w:r>
      <w:r w:rsidRPr="00E34D40">
        <w:rPr>
          <w:rFonts w:ascii="Menlo" w:eastAsia="Times New Roman" w:hAnsi="Menlo" w:cs="Menlo"/>
          <w:color w:val="569CD6"/>
          <w:sz w:val="23"/>
          <w:szCs w:val="23"/>
          <w:lang w:val="ru-UA"/>
        </w:rPr>
        <w:t>th</w:t>
      </w:r>
      <w:r w:rsidRPr="00E34D40">
        <w:rPr>
          <w:rFonts w:ascii="Menlo" w:eastAsia="Times New Roman" w:hAnsi="Menlo" w:cs="Menlo"/>
          <w:color w:val="808080"/>
          <w:sz w:val="23"/>
          <w:szCs w:val="23"/>
          <w:lang w:val="ru-UA"/>
        </w:rPr>
        <w:t>&gt;</w:t>
      </w:r>
      <w:r w:rsidRPr="00E34D40">
        <w:rPr>
          <w:rFonts w:ascii="Menlo" w:eastAsia="Times New Roman" w:hAnsi="Menlo" w:cs="Menlo"/>
          <w:color w:val="CCCCCC"/>
          <w:sz w:val="23"/>
          <w:szCs w:val="23"/>
          <w:lang w:val="ru-UA"/>
        </w:rPr>
        <w:t>i \ w</w:t>
      </w:r>
      <w:r w:rsidRPr="00E34D40">
        <w:rPr>
          <w:rFonts w:ascii="Menlo" w:eastAsia="Times New Roman" w:hAnsi="Menlo" w:cs="Menlo"/>
          <w:color w:val="808080"/>
          <w:sz w:val="23"/>
          <w:szCs w:val="23"/>
          <w:lang w:val="ru-UA"/>
        </w:rPr>
        <w:t>&lt;/</w:t>
      </w:r>
      <w:r w:rsidRPr="00E34D40">
        <w:rPr>
          <w:rFonts w:ascii="Menlo" w:eastAsia="Times New Roman" w:hAnsi="Menlo" w:cs="Menlo"/>
          <w:color w:val="569CD6"/>
          <w:sz w:val="23"/>
          <w:szCs w:val="23"/>
          <w:lang w:val="ru-UA"/>
        </w:rPr>
        <w:t>th</w:t>
      </w:r>
      <w:r w:rsidRPr="00E34D40">
        <w:rPr>
          <w:rFonts w:ascii="Menlo" w:eastAsia="Times New Roman" w:hAnsi="Menlo" w:cs="Menlo"/>
          <w:color w:val="808080"/>
          <w:sz w:val="23"/>
          <w:szCs w:val="23"/>
          <w:lang w:val="ru-UA"/>
        </w:rPr>
        <w:t>&gt;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569CD6"/>
          <w:sz w:val="23"/>
          <w:szCs w:val="23"/>
          <w:lang w:val="ru-UA"/>
        </w:rPr>
        <w:t>{</w:t>
      </w:r>
      <w:r w:rsidRPr="00E34D40">
        <w:rPr>
          <w:rFonts w:ascii="Menlo" w:eastAsia="Times New Roman" w:hAnsi="Menlo" w:cs="Menlo"/>
          <w:color w:val="4EC9B0"/>
          <w:sz w:val="23"/>
          <w:szCs w:val="23"/>
          <w:lang w:val="ru-UA"/>
        </w:rPr>
        <w:t>Array</w:t>
      </w:r>
      <w:r w:rsidRPr="00E34D40">
        <w:rPr>
          <w:rFonts w:ascii="Menlo" w:eastAsia="Times New Roman" w:hAnsi="Menlo" w:cs="Menlo"/>
          <w:color w:val="D4D4D4"/>
          <w:sz w:val="23"/>
          <w:szCs w:val="23"/>
          <w:lang w:val="ru-UA"/>
        </w:rPr>
        <w:t>.</w:t>
      </w:r>
      <w:r w:rsidRPr="00E34D40">
        <w:rPr>
          <w:rFonts w:ascii="Menlo" w:eastAsia="Times New Roman" w:hAnsi="Menlo" w:cs="Menlo"/>
          <w:color w:val="DCDCAA"/>
          <w:sz w:val="23"/>
          <w:szCs w:val="23"/>
          <w:lang w:val="ru-UA"/>
        </w:rPr>
        <w:t>from</w:t>
      </w:r>
      <w:r w:rsidRPr="00E34D40">
        <w:rPr>
          <w:rFonts w:ascii="Menlo" w:eastAsia="Times New Roman" w:hAnsi="Menlo" w:cs="Menlo"/>
          <w:color w:val="D4D4D4"/>
          <w:sz w:val="23"/>
          <w:szCs w:val="23"/>
          <w:lang w:val="ru-UA"/>
        </w:rPr>
        <w:t xml:space="preserve">({ </w:t>
      </w:r>
      <w:r w:rsidRPr="00E34D40">
        <w:rPr>
          <w:rFonts w:ascii="Menlo" w:eastAsia="Times New Roman" w:hAnsi="Menlo" w:cs="Menlo"/>
          <w:color w:val="9CDCFE"/>
          <w:sz w:val="23"/>
          <w:szCs w:val="23"/>
          <w:lang w:val="ru-UA"/>
        </w:rPr>
        <w:t>length:</w:t>
      </w:r>
      <w:r w:rsidRPr="00E34D40">
        <w:rPr>
          <w:rFonts w:ascii="Menlo" w:eastAsia="Times New Roman" w:hAnsi="Menlo" w:cs="Menlo"/>
          <w:color w:val="D4D4D4"/>
          <w:sz w:val="23"/>
          <w:szCs w:val="23"/>
          <w:lang w:val="ru-UA"/>
        </w:rPr>
        <w:t xml:space="preserve"> </w:t>
      </w:r>
      <w:r w:rsidRPr="00E34D40">
        <w:rPr>
          <w:rFonts w:ascii="Menlo" w:eastAsia="Times New Roman" w:hAnsi="Menlo" w:cs="Menlo"/>
          <w:color w:val="4FC1FF"/>
          <w:sz w:val="23"/>
          <w:szCs w:val="23"/>
          <w:lang w:val="ru-UA"/>
        </w:rPr>
        <w:t>capacity</w:t>
      </w:r>
      <w:r w:rsidRPr="00E34D40">
        <w:rPr>
          <w:rFonts w:ascii="Menlo" w:eastAsia="Times New Roman" w:hAnsi="Menlo" w:cs="Menlo"/>
          <w:color w:val="D4D4D4"/>
          <w:sz w:val="23"/>
          <w:szCs w:val="23"/>
          <w:lang w:val="ru-UA"/>
        </w:rPr>
        <w:t xml:space="preserve"> + </w:t>
      </w:r>
      <w:r w:rsidRPr="00E34D40">
        <w:rPr>
          <w:rFonts w:ascii="Menlo" w:eastAsia="Times New Roman" w:hAnsi="Menlo" w:cs="Menlo"/>
          <w:color w:val="B5CEA8"/>
          <w:sz w:val="23"/>
          <w:szCs w:val="23"/>
          <w:lang w:val="ru-UA"/>
        </w:rPr>
        <w:t>1</w:t>
      </w:r>
      <w:r w:rsidRPr="00E34D40">
        <w:rPr>
          <w:rFonts w:ascii="Menlo" w:eastAsia="Times New Roman" w:hAnsi="Menlo" w:cs="Menlo"/>
          <w:color w:val="D4D4D4"/>
          <w:sz w:val="23"/>
          <w:szCs w:val="23"/>
          <w:lang w:val="ru-UA"/>
        </w:rPr>
        <w:t xml:space="preserve"> }, (</w:t>
      </w:r>
      <w:r w:rsidRPr="00E34D40">
        <w:rPr>
          <w:rFonts w:ascii="Menlo" w:eastAsia="Times New Roman" w:hAnsi="Menlo" w:cs="Menlo"/>
          <w:color w:val="9CDCFE"/>
          <w:sz w:val="23"/>
          <w:szCs w:val="23"/>
          <w:lang w:val="ru-UA"/>
        </w:rPr>
        <w:t>_</w:t>
      </w:r>
      <w:r w:rsidRPr="00E34D40">
        <w:rPr>
          <w:rFonts w:ascii="Menlo" w:eastAsia="Times New Roman" w:hAnsi="Menlo" w:cs="Menlo"/>
          <w:color w:val="D4D4D4"/>
          <w:sz w:val="23"/>
          <w:szCs w:val="23"/>
          <w:lang w:val="ru-UA"/>
        </w:rPr>
        <w:t xml:space="preserve">, </w:t>
      </w:r>
      <w:r w:rsidRPr="00E34D40">
        <w:rPr>
          <w:rFonts w:ascii="Menlo" w:eastAsia="Times New Roman" w:hAnsi="Menlo" w:cs="Menlo"/>
          <w:color w:val="9CDCFE"/>
          <w:sz w:val="23"/>
          <w:szCs w:val="23"/>
          <w:lang w:val="ru-UA"/>
        </w:rPr>
        <w:t>w</w:t>
      </w:r>
      <w:r w:rsidRPr="00E34D40">
        <w:rPr>
          <w:rFonts w:ascii="Menlo" w:eastAsia="Times New Roman" w:hAnsi="Menlo" w:cs="Menlo"/>
          <w:color w:val="D4D4D4"/>
          <w:sz w:val="23"/>
          <w:szCs w:val="23"/>
          <w:lang w:val="ru-UA"/>
        </w:rPr>
        <w:t xml:space="preserve">) </w:t>
      </w:r>
      <w:r w:rsidRPr="00E34D40">
        <w:rPr>
          <w:rFonts w:ascii="Menlo" w:eastAsia="Times New Roman" w:hAnsi="Menlo" w:cs="Menlo"/>
          <w:color w:val="569CD6"/>
          <w:sz w:val="23"/>
          <w:szCs w:val="23"/>
          <w:lang w:val="ru-UA"/>
        </w:rPr>
        <w:t>=&gt;</w:t>
      </w:r>
      <w:r w:rsidRPr="00E34D40">
        <w:rPr>
          <w:rFonts w:ascii="Menlo" w:eastAsia="Times New Roman" w:hAnsi="Menlo" w:cs="Menlo"/>
          <w:color w:val="D4D4D4"/>
          <w:sz w:val="23"/>
          <w:szCs w:val="23"/>
          <w:lang w:val="ru-UA"/>
        </w:rPr>
        <w:t xml:space="preserve"> (</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D4D4D4"/>
          <w:sz w:val="23"/>
          <w:szCs w:val="23"/>
          <w:lang w:val="ru-UA"/>
        </w:rPr>
        <w:t xml:space="preserve">                </w:t>
      </w:r>
      <w:r w:rsidRPr="00E34D40">
        <w:rPr>
          <w:rFonts w:ascii="Menlo" w:eastAsia="Times New Roman" w:hAnsi="Menlo" w:cs="Menlo"/>
          <w:color w:val="808080"/>
          <w:sz w:val="23"/>
          <w:szCs w:val="23"/>
          <w:lang w:val="ru-UA"/>
        </w:rPr>
        <w:t>&lt;</w:t>
      </w:r>
      <w:r w:rsidRPr="00E34D40">
        <w:rPr>
          <w:rFonts w:ascii="Menlo" w:eastAsia="Times New Roman" w:hAnsi="Menlo" w:cs="Menlo"/>
          <w:color w:val="569CD6"/>
          <w:sz w:val="23"/>
          <w:szCs w:val="23"/>
          <w:lang w:val="ru-UA"/>
        </w:rPr>
        <w:t>th</w:t>
      </w:r>
      <w:r w:rsidRPr="00E34D40">
        <w:rPr>
          <w:rFonts w:ascii="Menlo" w:eastAsia="Times New Roman" w:hAnsi="Menlo" w:cs="Menlo"/>
          <w:color w:val="D4D4D4"/>
          <w:sz w:val="23"/>
          <w:szCs w:val="23"/>
          <w:lang w:val="ru-UA"/>
        </w:rPr>
        <w:t xml:space="preserve"> </w:t>
      </w:r>
      <w:r w:rsidRPr="00E34D40">
        <w:rPr>
          <w:rFonts w:ascii="Menlo" w:eastAsia="Times New Roman" w:hAnsi="Menlo" w:cs="Menlo"/>
          <w:color w:val="9CDCFE"/>
          <w:sz w:val="23"/>
          <w:szCs w:val="23"/>
          <w:lang w:val="ru-UA"/>
        </w:rPr>
        <w:t>key</w:t>
      </w:r>
      <w:r w:rsidRPr="00E34D40">
        <w:rPr>
          <w:rFonts w:ascii="Menlo" w:eastAsia="Times New Roman" w:hAnsi="Menlo" w:cs="Menlo"/>
          <w:color w:val="D4D4D4"/>
          <w:sz w:val="23"/>
          <w:szCs w:val="23"/>
          <w:lang w:val="ru-UA"/>
        </w:rPr>
        <w:t>=</w:t>
      </w:r>
      <w:r w:rsidRPr="00E34D40">
        <w:rPr>
          <w:rFonts w:ascii="Menlo" w:eastAsia="Times New Roman" w:hAnsi="Menlo" w:cs="Menlo"/>
          <w:color w:val="569CD6"/>
          <w:sz w:val="23"/>
          <w:szCs w:val="23"/>
          <w:lang w:val="ru-UA"/>
        </w:rPr>
        <w:t>{</w:t>
      </w:r>
      <w:r w:rsidRPr="00E34D40">
        <w:rPr>
          <w:rFonts w:ascii="Menlo" w:eastAsia="Times New Roman" w:hAnsi="Menlo" w:cs="Menlo"/>
          <w:color w:val="9CDCFE"/>
          <w:sz w:val="23"/>
          <w:szCs w:val="23"/>
          <w:lang w:val="ru-UA"/>
        </w:rPr>
        <w:t>w</w:t>
      </w:r>
      <w:r w:rsidRPr="00E34D40">
        <w:rPr>
          <w:rFonts w:ascii="Menlo" w:eastAsia="Times New Roman" w:hAnsi="Menlo" w:cs="Menlo"/>
          <w:color w:val="569CD6"/>
          <w:sz w:val="23"/>
          <w:szCs w:val="23"/>
          <w:lang w:val="ru-UA"/>
        </w:rPr>
        <w:t>}</w:t>
      </w:r>
      <w:r w:rsidRPr="00E34D40">
        <w:rPr>
          <w:rFonts w:ascii="Menlo" w:eastAsia="Times New Roman" w:hAnsi="Menlo" w:cs="Menlo"/>
          <w:color w:val="808080"/>
          <w:sz w:val="23"/>
          <w:szCs w:val="23"/>
          <w:lang w:val="ru-UA"/>
        </w:rPr>
        <w:t>&gt;</w:t>
      </w:r>
      <w:r w:rsidRPr="00E34D40">
        <w:rPr>
          <w:rFonts w:ascii="Menlo" w:eastAsia="Times New Roman" w:hAnsi="Menlo" w:cs="Menlo"/>
          <w:color w:val="569CD6"/>
          <w:sz w:val="23"/>
          <w:szCs w:val="23"/>
          <w:lang w:val="ru-UA"/>
        </w:rPr>
        <w:t>{</w:t>
      </w:r>
      <w:r w:rsidRPr="00E34D40">
        <w:rPr>
          <w:rFonts w:ascii="Menlo" w:eastAsia="Times New Roman" w:hAnsi="Menlo" w:cs="Menlo"/>
          <w:color w:val="9CDCFE"/>
          <w:sz w:val="23"/>
          <w:szCs w:val="23"/>
          <w:lang w:val="ru-UA"/>
        </w:rPr>
        <w:t>w</w:t>
      </w:r>
      <w:r w:rsidRPr="00E34D40">
        <w:rPr>
          <w:rFonts w:ascii="Menlo" w:eastAsia="Times New Roman" w:hAnsi="Menlo" w:cs="Menlo"/>
          <w:color w:val="569CD6"/>
          <w:sz w:val="23"/>
          <w:szCs w:val="23"/>
          <w:lang w:val="ru-UA"/>
        </w:rPr>
        <w:t>}</w:t>
      </w:r>
      <w:r w:rsidRPr="00E34D40">
        <w:rPr>
          <w:rFonts w:ascii="Menlo" w:eastAsia="Times New Roman" w:hAnsi="Menlo" w:cs="Menlo"/>
          <w:color w:val="808080"/>
          <w:sz w:val="23"/>
          <w:szCs w:val="23"/>
          <w:lang w:val="ru-UA"/>
        </w:rPr>
        <w:t>&lt;/</w:t>
      </w:r>
      <w:r w:rsidRPr="00E34D40">
        <w:rPr>
          <w:rFonts w:ascii="Menlo" w:eastAsia="Times New Roman" w:hAnsi="Menlo" w:cs="Menlo"/>
          <w:color w:val="569CD6"/>
          <w:sz w:val="23"/>
          <w:szCs w:val="23"/>
          <w:lang w:val="ru-UA"/>
        </w:rPr>
        <w:t>th</w:t>
      </w:r>
      <w:r w:rsidRPr="00E34D40">
        <w:rPr>
          <w:rFonts w:ascii="Menlo" w:eastAsia="Times New Roman" w:hAnsi="Menlo" w:cs="Menlo"/>
          <w:color w:val="808080"/>
          <w:sz w:val="23"/>
          <w:szCs w:val="23"/>
          <w:lang w:val="ru-UA"/>
        </w:rPr>
        <w:t>&gt;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D4D4D4"/>
          <w:sz w:val="23"/>
          <w:szCs w:val="23"/>
          <w:lang w:val="ru-UA"/>
        </w:rPr>
        <w:t xml:space="preserve">              ))</w:t>
      </w:r>
      <w:r w:rsidRPr="00E34D40">
        <w:rPr>
          <w:rFonts w:ascii="Menlo" w:eastAsia="Times New Roman" w:hAnsi="Menlo" w:cs="Menlo"/>
          <w:color w:val="569CD6"/>
          <w:sz w:val="23"/>
          <w:szCs w:val="23"/>
          <w:lang w:val="ru-UA"/>
        </w:rPr>
        <w: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808080"/>
          <w:sz w:val="23"/>
          <w:szCs w:val="23"/>
          <w:lang w:val="ru-UA"/>
        </w:rPr>
        <w:t>&lt;/</w:t>
      </w:r>
      <w:r w:rsidRPr="00E34D40">
        <w:rPr>
          <w:rFonts w:ascii="Menlo" w:eastAsia="Times New Roman" w:hAnsi="Menlo" w:cs="Menlo"/>
          <w:color w:val="569CD6"/>
          <w:sz w:val="23"/>
          <w:szCs w:val="23"/>
          <w:lang w:val="ru-UA"/>
        </w:rPr>
        <w:t>tr</w:t>
      </w:r>
      <w:r w:rsidRPr="00E34D40">
        <w:rPr>
          <w:rFonts w:ascii="Menlo" w:eastAsia="Times New Roman" w:hAnsi="Menlo" w:cs="Menlo"/>
          <w:color w:val="808080"/>
          <w:sz w:val="23"/>
          <w:szCs w:val="23"/>
          <w:lang w:val="ru-UA"/>
        </w:rPr>
        <w:t>&gt;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808080"/>
          <w:sz w:val="23"/>
          <w:szCs w:val="23"/>
          <w:lang w:val="ru-UA"/>
        </w:rPr>
        <w:t>&lt;/</w:t>
      </w:r>
      <w:r w:rsidRPr="00E34D40">
        <w:rPr>
          <w:rFonts w:ascii="Menlo" w:eastAsia="Times New Roman" w:hAnsi="Menlo" w:cs="Menlo"/>
          <w:color w:val="569CD6"/>
          <w:sz w:val="23"/>
          <w:szCs w:val="23"/>
          <w:lang w:val="ru-UA"/>
        </w:rPr>
        <w:t>thead</w:t>
      </w:r>
      <w:r w:rsidRPr="00E34D40">
        <w:rPr>
          <w:rFonts w:ascii="Menlo" w:eastAsia="Times New Roman" w:hAnsi="Menlo" w:cs="Menlo"/>
          <w:color w:val="808080"/>
          <w:sz w:val="23"/>
          <w:szCs w:val="23"/>
          <w:lang w:val="ru-UA"/>
        </w:rPr>
        <w:t>&gt;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808080"/>
          <w:sz w:val="23"/>
          <w:szCs w:val="23"/>
          <w:lang w:val="ru-UA"/>
        </w:rPr>
        <w:t>&lt;</w:t>
      </w:r>
      <w:r w:rsidRPr="00E34D40">
        <w:rPr>
          <w:rFonts w:ascii="Menlo" w:eastAsia="Times New Roman" w:hAnsi="Menlo" w:cs="Menlo"/>
          <w:color w:val="569CD6"/>
          <w:sz w:val="23"/>
          <w:szCs w:val="23"/>
          <w:lang w:val="ru-UA"/>
        </w:rPr>
        <w:t>tbody</w:t>
      </w:r>
      <w:r w:rsidRPr="00E34D40">
        <w:rPr>
          <w:rFonts w:ascii="Menlo" w:eastAsia="Times New Roman" w:hAnsi="Menlo" w:cs="Menlo"/>
          <w:color w:val="808080"/>
          <w:sz w:val="23"/>
          <w:szCs w:val="23"/>
          <w:lang w:val="ru-UA"/>
        </w:rPr>
        <w:t>&gt;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569CD6"/>
          <w:sz w:val="23"/>
          <w:szCs w:val="23"/>
          <w:lang w:val="ru-UA"/>
        </w:rPr>
        <w:t>{</w:t>
      </w:r>
      <w:r w:rsidRPr="00E34D40">
        <w:rPr>
          <w:rFonts w:ascii="Menlo" w:eastAsia="Times New Roman" w:hAnsi="Menlo" w:cs="Menlo"/>
          <w:color w:val="4FC1FF"/>
          <w:sz w:val="23"/>
          <w:szCs w:val="23"/>
          <w:lang w:val="ru-UA"/>
        </w:rPr>
        <w:t>dpTable</w:t>
      </w:r>
      <w:r w:rsidRPr="00E34D40">
        <w:rPr>
          <w:rFonts w:ascii="Menlo" w:eastAsia="Times New Roman" w:hAnsi="Menlo" w:cs="Menlo"/>
          <w:color w:val="D4D4D4"/>
          <w:sz w:val="23"/>
          <w:szCs w:val="23"/>
          <w:lang w:val="ru-UA"/>
        </w:rPr>
        <w:t>.</w:t>
      </w:r>
      <w:r w:rsidRPr="00E34D40">
        <w:rPr>
          <w:rFonts w:ascii="Menlo" w:eastAsia="Times New Roman" w:hAnsi="Menlo" w:cs="Menlo"/>
          <w:color w:val="DCDCAA"/>
          <w:sz w:val="23"/>
          <w:szCs w:val="23"/>
          <w:lang w:val="ru-UA"/>
        </w:rPr>
        <w:t>map</w:t>
      </w:r>
      <w:r w:rsidRPr="00E34D40">
        <w:rPr>
          <w:rFonts w:ascii="Menlo" w:eastAsia="Times New Roman" w:hAnsi="Menlo" w:cs="Menlo"/>
          <w:color w:val="D4D4D4"/>
          <w:sz w:val="23"/>
          <w:szCs w:val="23"/>
          <w:lang w:val="ru-UA"/>
        </w:rPr>
        <w:t>((</w:t>
      </w:r>
      <w:r w:rsidRPr="00E34D40">
        <w:rPr>
          <w:rFonts w:ascii="Menlo" w:eastAsia="Times New Roman" w:hAnsi="Menlo" w:cs="Menlo"/>
          <w:color w:val="9CDCFE"/>
          <w:sz w:val="23"/>
          <w:szCs w:val="23"/>
          <w:lang w:val="ru-UA"/>
        </w:rPr>
        <w:t>row</w:t>
      </w:r>
      <w:r w:rsidRPr="00E34D40">
        <w:rPr>
          <w:rFonts w:ascii="Menlo" w:eastAsia="Times New Roman" w:hAnsi="Menlo" w:cs="Menlo"/>
          <w:color w:val="D4D4D4"/>
          <w:sz w:val="23"/>
          <w:szCs w:val="23"/>
          <w:lang w:val="ru-UA"/>
        </w:rPr>
        <w:t xml:space="preserve">, </w:t>
      </w:r>
      <w:r w:rsidRPr="00E34D40">
        <w:rPr>
          <w:rFonts w:ascii="Menlo" w:eastAsia="Times New Roman" w:hAnsi="Menlo" w:cs="Menlo"/>
          <w:color w:val="9CDCFE"/>
          <w:sz w:val="23"/>
          <w:szCs w:val="23"/>
          <w:lang w:val="ru-UA"/>
        </w:rPr>
        <w:t>i</w:t>
      </w:r>
      <w:r w:rsidRPr="00E34D40">
        <w:rPr>
          <w:rFonts w:ascii="Menlo" w:eastAsia="Times New Roman" w:hAnsi="Menlo" w:cs="Menlo"/>
          <w:color w:val="D4D4D4"/>
          <w:sz w:val="23"/>
          <w:szCs w:val="23"/>
          <w:lang w:val="ru-UA"/>
        </w:rPr>
        <w:t xml:space="preserve">) </w:t>
      </w:r>
      <w:r w:rsidRPr="00E34D40">
        <w:rPr>
          <w:rFonts w:ascii="Menlo" w:eastAsia="Times New Roman" w:hAnsi="Menlo" w:cs="Menlo"/>
          <w:color w:val="569CD6"/>
          <w:sz w:val="23"/>
          <w:szCs w:val="23"/>
          <w:lang w:val="ru-UA"/>
        </w:rPr>
        <w:t>=&gt;</w:t>
      </w:r>
      <w:r w:rsidRPr="00E34D40">
        <w:rPr>
          <w:rFonts w:ascii="Menlo" w:eastAsia="Times New Roman" w:hAnsi="Menlo" w:cs="Menlo"/>
          <w:color w:val="D4D4D4"/>
          <w:sz w:val="23"/>
          <w:szCs w:val="23"/>
          <w:lang w:val="ru-UA"/>
        </w:rPr>
        <w:t xml:space="preserve"> (</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D4D4D4"/>
          <w:sz w:val="23"/>
          <w:szCs w:val="23"/>
          <w:lang w:val="ru-UA"/>
        </w:rPr>
        <w:t xml:space="preserve">              </w:t>
      </w:r>
      <w:r w:rsidRPr="00E34D40">
        <w:rPr>
          <w:rFonts w:ascii="Menlo" w:eastAsia="Times New Roman" w:hAnsi="Menlo" w:cs="Menlo"/>
          <w:color w:val="808080"/>
          <w:sz w:val="23"/>
          <w:szCs w:val="23"/>
          <w:lang w:val="ru-UA"/>
        </w:rPr>
        <w:t>&lt;</w:t>
      </w:r>
      <w:r w:rsidRPr="00E34D40">
        <w:rPr>
          <w:rFonts w:ascii="Menlo" w:eastAsia="Times New Roman" w:hAnsi="Menlo" w:cs="Menlo"/>
          <w:color w:val="569CD6"/>
          <w:sz w:val="23"/>
          <w:szCs w:val="23"/>
          <w:lang w:val="ru-UA"/>
        </w:rPr>
        <w:t>tr</w:t>
      </w:r>
      <w:r w:rsidRPr="00E34D40">
        <w:rPr>
          <w:rFonts w:ascii="Menlo" w:eastAsia="Times New Roman" w:hAnsi="Menlo" w:cs="Menlo"/>
          <w:color w:val="D4D4D4"/>
          <w:sz w:val="23"/>
          <w:szCs w:val="23"/>
          <w:lang w:val="ru-UA"/>
        </w:rPr>
        <w:t xml:space="preserve"> </w:t>
      </w:r>
      <w:r w:rsidRPr="00E34D40">
        <w:rPr>
          <w:rFonts w:ascii="Menlo" w:eastAsia="Times New Roman" w:hAnsi="Menlo" w:cs="Menlo"/>
          <w:color w:val="9CDCFE"/>
          <w:sz w:val="23"/>
          <w:szCs w:val="23"/>
          <w:lang w:val="ru-UA"/>
        </w:rPr>
        <w:t>key</w:t>
      </w:r>
      <w:r w:rsidRPr="00E34D40">
        <w:rPr>
          <w:rFonts w:ascii="Menlo" w:eastAsia="Times New Roman" w:hAnsi="Menlo" w:cs="Menlo"/>
          <w:color w:val="D4D4D4"/>
          <w:sz w:val="23"/>
          <w:szCs w:val="23"/>
          <w:lang w:val="ru-UA"/>
        </w:rPr>
        <w:t>=</w:t>
      </w:r>
      <w:r w:rsidRPr="00E34D40">
        <w:rPr>
          <w:rFonts w:ascii="Menlo" w:eastAsia="Times New Roman" w:hAnsi="Menlo" w:cs="Menlo"/>
          <w:color w:val="569CD6"/>
          <w:sz w:val="23"/>
          <w:szCs w:val="23"/>
          <w:lang w:val="ru-UA"/>
        </w:rPr>
        <w:t>{</w:t>
      </w:r>
      <w:r w:rsidRPr="00E34D40">
        <w:rPr>
          <w:rFonts w:ascii="Menlo" w:eastAsia="Times New Roman" w:hAnsi="Menlo" w:cs="Menlo"/>
          <w:color w:val="9CDCFE"/>
          <w:sz w:val="23"/>
          <w:szCs w:val="23"/>
          <w:lang w:val="ru-UA"/>
        </w:rPr>
        <w:t>i</w:t>
      </w:r>
      <w:r w:rsidRPr="00E34D40">
        <w:rPr>
          <w:rFonts w:ascii="Menlo" w:eastAsia="Times New Roman" w:hAnsi="Menlo" w:cs="Menlo"/>
          <w:color w:val="569CD6"/>
          <w:sz w:val="23"/>
          <w:szCs w:val="23"/>
          <w:lang w:val="ru-UA"/>
        </w:rPr>
        <w:t>}</w:t>
      </w:r>
      <w:r w:rsidRPr="00E34D40">
        <w:rPr>
          <w:rFonts w:ascii="Menlo" w:eastAsia="Times New Roman" w:hAnsi="Menlo" w:cs="Menlo"/>
          <w:color w:val="808080"/>
          <w:sz w:val="23"/>
          <w:szCs w:val="23"/>
          <w:lang w:val="ru-UA"/>
        </w:rPr>
        <w:t>&gt;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D4D4D4"/>
          <w:sz w:val="23"/>
          <w:szCs w:val="23"/>
          <w:lang w:val="ru-UA"/>
        </w:rPr>
        <w:t xml:space="preserve">                </w:t>
      </w:r>
      <w:r w:rsidRPr="00E34D40">
        <w:rPr>
          <w:rFonts w:ascii="Menlo" w:eastAsia="Times New Roman" w:hAnsi="Menlo" w:cs="Menlo"/>
          <w:color w:val="808080"/>
          <w:sz w:val="23"/>
          <w:szCs w:val="23"/>
          <w:lang w:val="ru-UA"/>
        </w:rPr>
        <w:t>&lt;</w:t>
      </w:r>
      <w:r w:rsidRPr="00E34D40">
        <w:rPr>
          <w:rFonts w:ascii="Menlo" w:eastAsia="Times New Roman" w:hAnsi="Menlo" w:cs="Menlo"/>
          <w:color w:val="569CD6"/>
          <w:sz w:val="23"/>
          <w:szCs w:val="23"/>
          <w:lang w:val="ru-UA"/>
        </w:rPr>
        <w:t>td</w:t>
      </w:r>
      <w:r w:rsidRPr="00E34D40">
        <w:rPr>
          <w:rFonts w:ascii="Menlo" w:eastAsia="Times New Roman" w:hAnsi="Menlo" w:cs="Menlo"/>
          <w:color w:val="808080"/>
          <w:sz w:val="23"/>
          <w:szCs w:val="23"/>
          <w:lang w:val="ru-UA"/>
        </w:rPr>
        <w:t>&gt;</w:t>
      </w:r>
      <w:r w:rsidRPr="00E34D40">
        <w:rPr>
          <w:rFonts w:ascii="Menlo" w:eastAsia="Times New Roman" w:hAnsi="Menlo" w:cs="Menlo"/>
          <w:color w:val="569CD6"/>
          <w:sz w:val="23"/>
          <w:szCs w:val="23"/>
          <w:lang w:val="ru-UA"/>
        </w:rPr>
        <w:t>{</w:t>
      </w:r>
      <w:r w:rsidRPr="00E34D40">
        <w:rPr>
          <w:rFonts w:ascii="Menlo" w:eastAsia="Times New Roman" w:hAnsi="Menlo" w:cs="Menlo"/>
          <w:color w:val="9CDCFE"/>
          <w:sz w:val="23"/>
          <w:szCs w:val="23"/>
          <w:lang w:val="ru-UA"/>
        </w:rPr>
        <w:t>i</w:t>
      </w:r>
      <w:r w:rsidRPr="00E34D40">
        <w:rPr>
          <w:rFonts w:ascii="Menlo" w:eastAsia="Times New Roman" w:hAnsi="Menlo" w:cs="Menlo"/>
          <w:color w:val="569CD6"/>
          <w:sz w:val="23"/>
          <w:szCs w:val="23"/>
          <w:lang w:val="ru-UA"/>
        </w:rPr>
        <w:t>}</w:t>
      </w:r>
      <w:r w:rsidRPr="00E34D40">
        <w:rPr>
          <w:rFonts w:ascii="Menlo" w:eastAsia="Times New Roman" w:hAnsi="Menlo" w:cs="Menlo"/>
          <w:color w:val="808080"/>
          <w:sz w:val="23"/>
          <w:szCs w:val="23"/>
          <w:lang w:val="ru-UA"/>
        </w:rPr>
        <w:t>&lt;/</w:t>
      </w:r>
      <w:r w:rsidRPr="00E34D40">
        <w:rPr>
          <w:rFonts w:ascii="Menlo" w:eastAsia="Times New Roman" w:hAnsi="Menlo" w:cs="Menlo"/>
          <w:color w:val="569CD6"/>
          <w:sz w:val="23"/>
          <w:szCs w:val="23"/>
          <w:lang w:val="ru-UA"/>
        </w:rPr>
        <w:t>td</w:t>
      </w:r>
      <w:r w:rsidRPr="00E34D40">
        <w:rPr>
          <w:rFonts w:ascii="Menlo" w:eastAsia="Times New Roman" w:hAnsi="Menlo" w:cs="Menlo"/>
          <w:color w:val="808080"/>
          <w:sz w:val="23"/>
          <w:szCs w:val="23"/>
          <w:lang w:val="ru-UA"/>
        </w:rPr>
        <w:t>&gt;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D4D4D4"/>
          <w:sz w:val="23"/>
          <w:szCs w:val="23"/>
          <w:lang w:val="ru-UA"/>
        </w:rPr>
        <w:t xml:space="preserve">                </w:t>
      </w:r>
      <w:r w:rsidRPr="00E34D40">
        <w:rPr>
          <w:rFonts w:ascii="Menlo" w:eastAsia="Times New Roman" w:hAnsi="Menlo" w:cs="Menlo"/>
          <w:color w:val="569CD6"/>
          <w:sz w:val="23"/>
          <w:szCs w:val="23"/>
          <w:lang w:val="ru-UA"/>
        </w:rPr>
        <w:t>{</w:t>
      </w:r>
      <w:r w:rsidRPr="00E34D40">
        <w:rPr>
          <w:rFonts w:ascii="Menlo" w:eastAsia="Times New Roman" w:hAnsi="Menlo" w:cs="Menlo"/>
          <w:color w:val="9CDCFE"/>
          <w:sz w:val="23"/>
          <w:szCs w:val="23"/>
          <w:lang w:val="ru-UA"/>
        </w:rPr>
        <w:t>row</w:t>
      </w:r>
      <w:r w:rsidRPr="00E34D40">
        <w:rPr>
          <w:rFonts w:ascii="Menlo" w:eastAsia="Times New Roman" w:hAnsi="Menlo" w:cs="Menlo"/>
          <w:color w:val="D4D4D4"/>
          <w:sz w:val="23"/>
          <w:szCs w:val="23"/>
          <w:lang w:val="ru-UA"/>
        </w:rPr>
        <w:t>.</w:t>
      </w:r>
      <w:r w:rsidRPr="00E34D40">
        <w:rPr>
          <w:rFonts w:ascii="Menlo" w:eastAsia="Times New Roman" w:hAnsi="Menlo" w:cs="Menlo"/>
          <w:color w:val="DCDCAA"/>
          <w:sz w:val="23"/>
          <w:szCs w:val="23"/>
          <w:lang w:val="ru-UA"/>
        </w:rPr>
        <w:t>map</w:t>
      </w:r>
      <w:r w:rsidRPr="00E34D40">
        <w:rPr>
          <w:rFonts w:ascii="Menlo" w:eastAsia="Times New Roman" w:hAnsi="Menlo" w:cs="Menlo"/>
          <w:color w:val="D4D4D4"/>
          <w:sz w:val="23"/>
          <w:szCs w:val="23"/>
          <w:lang w:val="ru-UA"/>
        </w:rPr>
        <w:t>((</w:t>
      </w:r>
      <w:r w:rsidRPr="00E34D40">
        <w:rPr>
          <w:rFonts w:ascii="Menlo" w:eastAsia="Times New Roman" w:hAnsi="Menlo" w:cs="Menlo"/>
          <w:color w:val="9CDCFE"/>
          <w:sz w:val="23"/>
          <w:szCs w:val="23"/>
          <w:lang w:val="ru-UA"/>
        </w:rPr>
        <w:t>cell</w:t>
      </w:r>
      <w:r w:rsidRPr="00E34D40">
        <w:rPr>
          <w:rFonts w:ascii="Menlo" w:eastAsia="Times New Roman" w:hAnsi="Menlo" w:cs="Menlo"/>
          <w:color w:val="D4D4D4"/>
          <w:sz w:val="23"/>
          <w:szCs w:val="23"/>
          <w:lang w:val="ru-UA"/>
        </w:rPr>
        <w:t xml:space="preserve">, </w:t>
      </w:r>
      <w:r w:rsidRPr="00E34D40">
        <w:rPr>
          <w:rFonts w:ascii="Menlo" w:eastAsia="Times New Roman" w:hAnsi="Menlo" w:cs="Menlo"/>
          <w:color w:val="9CDCFE"/>
          <w:sz w:val="23"/>
          <w:szCs w:val="23"/>
          <w:lang w:val="ru-UA"/>
        </w:rPr>
        <w:t>w</w:t>
      </w:r>
      <w:r w:rsidRPr="00E34D40">
        <w:rPr>
          <w:rFonts w:ascii="Menlo" w:eastAsia="Times New Roman" w:hAnsi="Menlo" w:cs="Menlo"/>
          <w:color w:val="D4D4D4"/>
          <w:sz w:val="23"/>
          <w:szCs w:val="23"/>
          <w:lang w:val="ru-UA"/>
        </w:rPr>
        <w:t xml:space="preserve">) </w:t>
      </w:r>
      <w:r w:rsidRPr="00E34D40">
        <w:rPr>
          <w:rFonts w:ascii="Menlo" w:eastAsia="Times New Roman" w:hAnsi="Menlo" w:cs="Menlo"/>
          <w:color w:val="569CD6"/>
          <w:sz w:val="23"/>
          <w:szCs w:val="23"/>
          <w:lang w:val="ru-UA"/>
        </w:rPr>
        <w:t>=&gt;</w:t>
      </w:r>
      <w:r w:rsidRPr="00E34D40">
        <w:rPr>
          <w:rFonts w:ascii="Menlo" w:eastAsia="Times New Roman" w:hAnsi="Menlo" w:cs="Menlo"/>
          <w:color w:val="D4D4D4"/>
          <w:sz w:val="23"/>
          <w:szCs w:val="23"/>
          <w:lang w:val="ru-UA"/>
        </w:rPr>
        <w:t xml:space="preserve"> (</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D4D4D4"/>
          <w:sz w:val="23"/>
          <w:szCs w:val="23"/>
          <w:lang w:val="ru-UA"/>
        </w:rPr>
        <w:lastRenderedPageBreak/>
        <w:t xml:space="preserve">                  </w:t>
      </w:r>
      <w:r w:rsidRPr="00E34D40">
        <w:rPr>
          <w:rFonts w:ascii="Menlo" w:eastAsia="Times New Roman" w:hAnsi="Menlo" w:cs="Menlo"/>
          <w:color w:val="808080"/>
          <w:sz w:val="23"/>
          <w:szCs w:val="23"/>
          <w:lang w:val="ru-UA"/>
        </w:rPr>
        <w:t>&lt;</w:t>
      </w:r>
      <w:r w:rsidRPr="00E34D40">
        <w:rPr>
          <w:rFonts w:ascii="Menlo" w:eastAsia="Times New Roman" w:hAnsi="Menlo" w:cs="Menlo"/>
          <w:color w:val="569CD6"/>
          <w:sz w:val="23"/>
          <w:szCs w:val="23"/>
          <w:lang w:val="ru-UA"/>
        </w:rPr>
        <w:t>td</w:t>
      </w:r>
      <w:r w:rsidRPr="00E34D40">
        <w:rPr>
          <w:rFonts w:ascii="Menlo" w:eastAsia="Times New Roman" w:hAnsi="Menlo" w:cs="Menlo"/>
          <w:color w:val="D4D4D4"/>
          <w:sz w:val="23"/>
          <w:szCs w:val="23"/>
          <w:lang w:val="ru-UA"/>
        </w:rPr>
        <w:t xml:space="preserve"> </w:t>
      </w:r>
      <w:r w:rsidRPr="00E34D40">
        <w:rPr>
          <w:rFonts w:ascii="Menlo" w:eastAsia="Times New Roman" w:hAnsi="Menlo" w:cs="Menlo"/>
          <w:color w:val="9CDCFE"/>
          <w:sz w:val="23"/>
          <w:szCs w:val="23"/>
          <w:lang w:val="ru-UA"/>
        </w:rPr>
        <w:t>key</w:t>
      </w:r>
      <w:r w:rsidRPr="00E34D40">
        <w:rPr>
          <w:rFonts w:ascii="Menlo" w:eastAsia="Times New Roman" w:hAnsi="Menlo" w:cs="Menlo"/>
          <w:color w:val="D4D4D4"/>
          <w:sz w:val="23"/>
          <w:szCs w:val="23"/>
          <w:lang w:val="ru-UA"/>
        </w:rPr>
        <w:t>=</w:t>
      </w:r>
      <w:r w:rsidRPr="00E34D40">
        <w:rPr>
          <w:rFonts w:ascii="Menlo" w:eastAsia="Times New Roman" w:hAnsi="Menlo" w:cs="Menlo"/>
          <w:color w:val="569CD6"/>
          <w:sz w:val="23"/>
          <w:szCs w:val="23"/>
          <w:lang w:val="ru-UA"/>
        </w:rPr>
        <w:t>{</w:t>
      </w:r>
      <w:r w:rsidRPr="00E34D40">
        <w:rPr>
          <w:rFonts w:ascii="Menlo" w:eastAsia="Times New Roman" w:hAnsi="Menlo" w:cs="Menlo"/>
          <w:color w:val="9CDCFE"/>
          <w:sz w:val="23"/>
          <w:szCs w:val="23"/>
          <w:lang w:val="ru-UA"/>
        </w:rPr>
        <w:t>w</w:t>
      </w:r>
      <w:r w:rsidRPr="00E34D40">
        <w:rPr>
          <w:rFonts w:ascii="Menlo" w:eastAsia="Times New Roman" w:hAnsi="Menlo" w:cs="Menlo"/>
          <w:color w:val="569CD6"/>
          <w:sz w:val="23"/>
          <w:szCs w:val="23"/>
          <w:lang w:val="ru-UA"/>
        </w:rPr>
        <w:t>}</w:t>
      </w:r>
      <w:r w:rsidRPr="00E34D40">
        <w:rPr>
          <w:rFonts w:ascii="Menlo" w:eastAsia="Times New Roman" w:hAnsi="Menlo" w:cs="Menlo"/>
          <w:color w:val="D4D4D4"/>
          <w:sz w:val="23"/>
          <w:szCs w:val="23"/>
          <w:lang w:val="ru-UA"/>
        </w:rPr>
        <w:t xml:space="preserve"> </w:t>
      </w:r>
      <w:r w:rsidRPr="00E34D40">
        <w:rPr>
          <w:rFonts w:ascii="Menlo" w:eastAsia="Times New Roman" w:hAnsi="Menlo" w:cs="Menlo"/>
          <w:color w:val="9CDCFE"/>
          <w:sz w:val="23"/>
          <w:szCs w:val="23"/>
          <w:lang w:val="ru-UA"/>
        </w:rPr>
        <w:t>style</w:t>
      </w:r>
      <w:r w:rsidRPr="00E34D40">
        <w:rPr>
          <w:rFonts w:ascii="Menlo" w:eastAsia="Times New Roman" w:hAnsi="Menlo" w:cs="Menlo"/>
          <w:color w:val="D4D4D4"/>
          <w:sz w:val="23"/>
          <w:szCs w:val="23"/>
          <w:lang w:val="ru-UA"/>
        </w:rPr>
        <w:t>=</w:t>
      </w:r>
      <w:r w:rsidRPr="00E34D40">
        <w:rPr>
          <w:rFonts w:ascii="Menlo" w:eastAsia="Times New Roman" w:hAnsi="Menlo" w:cs="Menlo"/>
          <w:color w:val="569CD6"/>
          <w:sz w:val="23"/>
          <w:szCs w:val="23"/>
          <w:lang w:val="ru-UA"/>
        </w:rPr>
        <w:t>{</w:t>
      </w:r>
      <w:r w:rsidRPr="00E34D40">
        <w:rPr>
          <w:rFonts w:ascii="Menlo" w:eastAsia="Times New Roman" w:hAnsi="Menlo" w:cs="Menlo"/>
          <w:color w:val="D4D4D4"/>
          <w:sz w:val="23"/>
          <w:szCs w:val="23"/>
          <w:lang w:val="ru-UA"/>
        </w:rPr>
        <w:t xml:space="preserve">{ </w:t>
      </w:r>
      <w:r w:rsidRPr="00E34D40">
        <w:rPr>
          <w:rFonts w:ascii="Menlo" w:eastAsia="Times New Roman" w:hAnsi="Menlo" w:cs="Menlo"/>
          <w:color w:val="9CDCFE"/>
          <w:sz w:val="23"/>
          <w:szCs w:val="23"/>
          <w:lang w:val="ru-UA"/>
        </w:rPr>
        <w:t>backgroundColor:</w:t>
      </w:r>
      <w:r w:rsidRPr="00E34D40">
        <w:rPr>
          <w:rFonts w:ascii="Menlo" w:eastAsia="Times New Roman" w:hAnsi="Menlo" w:cs="Menlo"/>
          <w:color w:val="D4D4D4"/>
          <w:sz w:val="23"/>
          <w:szCs w:val="23"/>
          <w:lang w:val="ru-UA"/>
        </w:rPr>
        <w:t xml:space="preserve"> </w:t>
      </w:r>
      <w:r w:rsidRPr="00E34D40">
        <w:rPr>
          <w:rFonts w:ascii="Menlo" w:eastAsia="Times New Roman" w:hAnsi="Menlo" w:cs="Menlo"/>
          <w:color w:val="4FC1FF"/>
          <w:sz w:val="23"/>
          <w:szCs w:val="23"/>
          <w:lang w:val="ru-UA"/>
        </w:rPr>
        <w:t>selectedItems</w:t>
      </w:r>
      <w:r w:rsidRPr="00E34D40">
        <w:rPr>
          <w:rFonts w:ascii="Menlo" w:eastAsia="Times New Roman" w:hAnsi="Menlo" w:cs="Menlo"/>
          <w:color w:val="D4D4D4"/>
          <w:sz w:val="23"/>
          <w:szCs w:val="23"/>
          <w:lang w:val="ru-UA"/>
        </w:rPr>
        <w:t>.</w:t>
      </w:r>
      <w:r w:rsidRPr="00E34D40">
        <w:rPr>
          <w:rFonts w:ascii="Menlo" w:eastAsia="Times New Roman" w:hAnsi="Menlo" w:cs="Menlo"/>
          <w:color w:val="DCDCAA"/>
          <w:sz w:val="23"/>
          <w:szCs w:val="23"/>
          <w:lang w:val="ru-UA"/>
        </w:rPr>
        <w:t>includes</w:t>
      </w:r>
      <w:r w:rsidRPr="00E34D40">
        <w:rPr>
          <w:rFonts w:ascii="Menlo" w:eastAsia="Times New Roman" w:hAnsi="Menlo" w:cs="Menlo"/>
          <w:color w:val="D4D4D4"/>
          <w:sz w:val="23"/>
          <w:szCs w:val="23"/>
          <w:lang w:val="ru-UA"/>
        </w:rPr>
        <w:t>(</w:t>
      </w:r>
      <w:r w:rsidRPr="00E34D40">
        <w:rPr>
          <w:rFonts w:ascii="Menlo" w:eastAsia="Times New Roman" w:hAnsi="Menlo" w:cs="Menlo"/>
          <w:color w:val="9CDCFE"/>
          <w:sz w:val="23"/>
          <w:szCs w:val="23"/>
          <w:lang w:val="ru-UA"/>
        </w:rPr>
        <w:t>i</w:t>
      </w:r>
      <w:r w:rsidRPr="00E34D40">
        <w:rPr>
          <w:rFonts w:ascii="Menlo" w:eastAsia="Times New Roman" w:hAnsi="Menlo" w:cs="Menlo"/>
          <w:color w:val="D4D4D4"/>
          <w:sz w:val="23"/>
          <w:szCs w:val="23"/>
          <w:lang w:val="ru-UA"/>
        </w:rPr>
        <w:t xml:space="preserve"> - </w:t>
      </w:r>
      <w:r w:rsidRPr="00E34D40">
        <w:rPr>
          <w:rFonts w:ascii="Menlo" w:eastAsia="Times New Roman" w:hAnsi="Menlo" w:cs="Menlo"/>
          <w:color w:val="B5CEA8"/>
          <w:sz w:val="23"/>
          <w:szCs w:val="23"/>
          <w:lang w:val="ru-UA"/>
        </w:rPr>
        <w:t>1</w:t>
      </w:r>
      <w:r w:rsidRPr="00E34D40">
        <w:rPr>
          <w:rFonts w:ascii="Menlo" w:eastAsia="Times New Roman" w:hAnsi="Menlo" w:cs="Menlo"/>
          <w:color w:val="D4D4D4"/>
          <w:sz w:val="23"/>
          <w:szCs w:val="23"/>
          <w:lang w:val="ru-UA"/>
        </w:rPr>
        <w:t xml:space="preserve">) ? </w:t>
      </w:r>
      <w:r w:rsidRPr="00E34D40">
        <w:rPr>
          <w:rFonts w:ascii="Menlo" w:eastAsia="Times New Roman" w:hAnsi="Menlo" w:cs="Menlo"/>
          <w:color w:val="CE9178"/>
          <w:sz w:val="23"/>
          <w:szCs w:val="23"/>
          <w:lang w:val="ru-UA"/>
        </w:rPr>
        <w:t>'#d0f0c0'</w:t>
      </w:r>
      <w:r w:rsidRPr="00E34D40">
        <w:rPr>
          <w:rFonts w:ascii="Menlo" w:eastAsia="Times New Roman" w:hAnsi="Menlo" w:cs="Menlo"/>
          <w:color w:val="D4D4D4"/>
          <w:sz w:val="23"/>
          <w:szCs w:val="23"/>
          <w:lang w:val="ru-UA"/>
        </w:rPr>
        <w:t xml:space="preserve"> : </w:t>
      </w:r>
      <w:r w:rsidRPr="00E34D40">
        <w:rPr>
          <w:rFonts w:ascii="Menlo" w:eastAsia="Times New Roman" w:hAnsi="Menlo" w:cs="Menlo"/>
          <w:color w:val="CE9178"/>
          <w:sz w:val="23"/>
          <w:szCs w:val="23"/>
          <w:lang w:val="ru-UA"/>
        </w:rPr>
        <w:t>''</w:t>
      </w:r>
      <w:r w:rsidRPr="00E34D40">
        <w:rPr>
          <w:rFonts w:ascii="Menlo" w:eastAsia="Times New Roman" w:hAnsi="Menlo" w:cs="Menlo"/>
          <w:color w:val="D4D4D4"/>
          <w:sz w:val="23"/>
          <w:szCs w:val="23"/>
          <w:lang w:val="ru-UA"/>
        </w:rPr>
        <w:t xml:space="preserve"> }</w:t>
      </w:r>
      <w:r w:rsidRPr="00E34D40">
        <w:rPr>
          <w:rFonts w:ascii="Menlo" w:eastAsia="Times New Roman" w:hAnsi="Menlo" w:cs="Menlo"/>
          <w:color w:val="569CD6"/>
          <w:sz w:val="23"/>
          <w:szCs w:val="23"/>
          <w:lang w:val="ru-UA"/>
        </w:rPr>
        <w:t>}</w:t>
      </w:r>
      <w:r w:rsidRPr="00E34D40">
        <w:rPr>
          <w:rFonts w:ascii="Menlo" w:eastAsia="Times New Roman" w:hAnsi="Menlo" w:cs="Menlo"/>
          <w:color w:val="808080"/>
          <w:sz w:val="23"/>
          <w:szCs w:val="23"/>
          <w:lang w:val="ru-UA"/>
        </w:rPr>
        <w:t>&gt;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D4D4D4"/>
          <w:sz w:val="23"/>
          <w:szCs w:val="23"/>
          <w:lang w:val="ru-UA"/>
        </w:rPr>
        <w:t xml:space="preserve">                    </w:t>
      </w:r>
      <w:r w:rsidRPr="00E34D40">
        <w:rPr>
          <w:rFonts w:ascii="Menlo" w:eastAsia="Times New Roman" w:hAnsi="Menlo" w:cs="Menlo"/>
          <w:color w:val="569CD6"/>
          <w:sz w:val="23"/>
          <w:szCs w:val="23"/>
          <w:lang w:val="ru-UA"/>
        </w:rPr>
        <w:t>{</w:t>
      </w:r>
      <w:r w:rsidRPr="00E34D40">
        <w:rPr>
          <w:rFonts w:ascii="Menlo" w:eastAsia="Times New Roman" w:hAnsi="Menlo" w:cs="Menlo"/>
          <w:color w:val="9CDCFE"/>
          <w:sz w:val="23"/>
          <w:szCs w:val="23"/>
          <w:lang w:val="ru-UA"/>
        </w:rPr>
        <w:t>cell</w:t>
      </w:r>
      <w:r w:rsidRPr="00E34D40">
        <w:rPr>
          <w:rFonts w:ascii="Menlo" w:eastAsia="Times New Roman" w:hAnsi="Menlo" w:cs="Menlo"/>
          <w:color w:val="569CD6"/>
          <w:sz w:val="23"/>
          <w:szCs w:val="23"/>
          <w:lang w:val="ru-UA"/>
        </w:rPr>
        <w: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D4D4D4"/>
          <w:sz w:val="23"/>
          <w:szCs w:val="23"/>
          <w:lang w:val="ru-UA"/>
        </w:rPr>
        <w:t xml:space="preserve">                  </w:t>
      </w:r>
      <w:r w:rsidRPr="00E34D40">
        <w:rPr>
          <w:rFonts w:ascii="Menlo" w:eastAsia="Times New Roman" w:hAnsi="Menlo" w:cs="Menlo"/>
          <w:color w:val="808080"/>
          <w:sz w:val="23"/>
          <w:szCs w:val="23"/>
          <w:lang w:val="ru-UA"/>
        </w:rPr>
        <w:t>&lt;/</w:t>
      </w:r>
      <w:r w:rsidRPr="00E34D40">
        <w:rPr>
          <w:rFonts w:ascii="Menlo" w:eastAsia="Times New Roman" w:hAnsi="Menlo" w:cs="Menlo"/>
          <w:color w:val="569CD6"/>
          <w:sz w:val="23"/>
          <w:szCs w:val="23"/>
          <w:lang w:val="ru-UA"/>
        </w:rPr>
        <w:t>td</w:t>
      </w:r>
      <w:r w:rsidRPr="00E34D40">
        <w:rPr>
          <w:rFonts w:ascii="Menlo" w:eastAsia="Times New Roman" w:hAnsi="Menlo" w:cs="Menlo"/>
          <w:color w:val="808080"/>
          <w:sz w:val="23"/>
          <w:szCs w:val="23"/>
          <w:lang w:val="ru-UA"/>
        </w:rPr>
        <w:t>&gt;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D4D4D4"/>
          <w:sz w:val="23"/>
          <w:szCs w:val="23"/>
          <w:lang w:val="ru-UA"/>
        </w:rPr>
        <w:t xml:space="preserve">                ))</w:t>
      </w:r>
      <w:r w:rsidRPr="00E34D40">
        <w:rPr>
          <w:rFonts w:ascii="Menlo" w:eastAsia="Times New Roman" w:hAnsi="Menlo" w:cs="Menlo"/>
          <w:color w:val="569CD6"/>
          <w:sz w:val="23"/>
          <w:szCs w:val="23"/>
          <w:lang w:val="ru-UA"/>
        </w:rPr>
        <w: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D4D4D4"/>
          <w:sz w:val="23"/>
          <w:szCs w:val="23"/>
          <w:lang w:val="ru-UA"/>
        </w:rPr>
        <w:t xml:space="preserve">              </w:t>
      </w:r>
      <w:r w:rsidRPr="00E34D40">
        <w:rPr>
          <w:rFonts w:ascii="Menlo" w:eastAsia="Times New Roman" w:hAnsi="Menlo" w:cs="Menlo"/>
          <w:color w:val="808080"/>
          <w:sz w:val="23"/>
          <w:szCs w:val="23"/>
          <w:lang w:val="ru-UA"/>
        </w:rPr>
        <w:t>&lt;/</w:t>
      </w:r>
      <w:r w:rsidRPr="00E34D40">
        <w:rPr>
          <w:rFonts w:ascii="Menlo" w:eastAsia="Times New Roman" w:hAnsi="Menlo" w:cs="Menlo"/>
          <w:color w:val="569CD6"/>
          <w:sz w:val="23"/>
          <w:szCs w:val="23"/>
          <w:lang w:val="ru-UA"/>
        </w:rPr>
        <w:t>tr</w:t>
      </w:r>
      <w:r w:rsidRPr="00E34D40">
        <w:rPr>
          <w:rFonts w:ascii="Menlo" w:eastAsia="Times New Roman" w:hAnsi="Menlo" w:cs="Menlo"/>
          <w:color w:val="808080"/>
          <w:sz w:val="23"/>
          <w:szCs w:val="23"/>
          <w:lang w:val="ru-UA"/>
        </w:rPr>
        <w:t>&gt;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D4D4D4"/>
          <w:sz w:val="23"/>
          <w:szCs w:val="23"/>
          <w:lang w:val="ru-UA"/>
        </w:rPr>
        <w:t xml:space="preserve">            ))</w:t>
      </w:r>
      <w:r w:rsidRPr="00E34D40">
        <w:rPr>
          <w:rFonts w:ascii="Menlo" w:eastAsia="Times New Roman" w:hAnsi="Menlo" w:cs="Menlo"/>
          <w:color w:val="569CD6"/>
          <w:sz w:val="23"/>
          <w:szCs w:val="23"/>
          <w:lang w:val="ru-UA"/>
        </w:rPr>
        <w: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808080"/>
          <w:sz w:val="23"/>
          <w:szCs w:val="23"/>
          <w:lang w:val="ru-UA"/>
        </w:rPr>
        <w:t>&lt;/</w:t>
      </w:r>
      <w:r w:rsidRPr="00E34D40">
        <w:rPr>
          <w:rFonts w:ascii="Menlo" w:eastAsia="Times New Roman" w:hAnsi="Menlo" w:cs="Menlo"/>
          <w:color w:val="569CD6"/>
          <w:sz w:val="23"/>
          <w:szCs w:val="23"/>
          <w:lang w:val="ru-UA"/>
        </w:rPr>
        <w:t>tbody</w:t>
      </w:r>
      <w:r w:rsidRPr="00E34D40">
        <w:rPr>
          <w:rFonts w:ascii="Menlo" w:eastAsia="Times New Roman" w:hAnsi="Menlo" w:cs="Menlo"/>
          <w:color w:val="808080"/>
          <w:sz w:val="23"/>
          <w:szCs w:val="23"/>
          <w:lang w:val="ru-UA"/>
        </w:rPr>
        <w:t>&gt;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808080"/>
          <w:sz w:val="23"/>
          <w:szCs w:val="23"/>
          <w:lang w:val="ru-UA"/>
        </w:rPr>
        <w:t>&lt;/</w:t>
      </w:r>
      <w:r w:rsidRPr="00E34D40">
        <w:rPr>
          <w:rFonts w:ascii="Menlo" w:eastAsia="Times New Roman" w:hAnsi="Menlo" w:cs="Menlo"/>
          <w:color w:val="569CD6"/>
          <w:sz w:val="23"/>
          <w:szCs w:val="23"/>
          <w:lang w:val="ru-UA"/>
        </w:rPr>
        <w:t>table</w:t>
      </w:r>
      <w:r w:rsidRPr="00E34D40">
        <w:rPr>
          <w:rFonts w:ascii="Menlo" w:eastAsia="Times New Roman" w:hAnsi="Menlo" w:cs="Menlo"/>
          <w:color w:val="808080"/>
          <w:sz w:val="23"/>
          <w:szCs w:val="23"/>
          <w:lang w:val="ru-UA"/>
        </w:rPr>
        <w:t>&gt;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808080"/>
          <w:sz w:val="23"/>
          <w:szCs w:val="23"/>
          <w:lang w:val="ru-UA"/>
        </w:rPr>
        <w:t>&lt;/</w:t>
      </w:r>
      <w:r w:rsidRPr="00E34D40">
        <w:rPr>
          <w:rFonts w:ascii="Menlo" w:eastAsia="Times New Roman" w:hAnsi="Menlo" w:cs="Menlo"/>
          <w:color w:val="569CD6"/>
          <w:sz w:val="23"/>
          <w:szCs w:val="23"/>
          <w:lang w:val="ru-UA"/>
        </w:rPr>
        <w:t>div</w:t>
      </w:r>
      <w:r w:rsidRPr="00E34D40">
        <w:rPr>
          <w:rFonts w:ascii="Menlo" w:eastAsia="Times New Roman" w:hAnsi="Menlo" w:cs="Menlo"/>
          <w:color w:val="808080"/>
          <w:sz w:val="23"/>
          <w:szCs w:val="23"/>
          <w:lang w:val="ru-UA"/>
        </w:rPr>
        <w:t>&gt;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808080"/>
          <w:sz w:val="23"/>
          <w:szCs w:val="23"/>
          <w:lang w:val="ru-UA"/>
        </w:rPr>
        <w:t>&lt;/</w:t>
      </w:r>
      <w:r w:rsidRPr="00E34D40">
        <w:rPr>
          <w:rFonts w:ascii="Menlo" w:eastAsia="Times New Roman" w:hAnsi="Menlo" w:cs="Menlo"/>
          <w:color w:val="569CD6"/>
          <w:sz w:val="23"/>
          <w:szCs w:val="23"/>
          <w:lang w:val="ru-UA"/>
        </w:rPr>
        <w:t>div</w:t>
      </w:r>
      <w:r w:rsidRPr="00E34D40">
        <w:rPr>
          <w:rFonts w:ascii="Menlo" w:eastAsia="Times New Roman" w:hAnsi="Menlo" w:cs="Menlo"/>
          <w:color w:val="808080"/>
          <w:sz w:val="23"/>
          <w:szCs w:val="23"/>
          <w:lang w:val="ru-UA"/>
        </w:rPr>
        <w:t>&gt;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 xml:space="preserve">  );</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CCCCC"/>
          <w:sz w:val="23"/>
          <w:szCs w:val="23"/>
          <w:lang w:val="ru-UA"/>
        </w:rPr>
        <w: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r w:rsidRPr="00E34D40">
        <w:rPr>
          <w:rFonts w:ascii="Menlo" w:eastAsia="Times New Roman" w:hAnsi="Menlo" w:cs="Menlo"/>
          <w:color w:val="C586C0"/>
          <w:sz w:val="23"/>
          <w:szCs w:val="23"/>
          <w:lang w:val="ru-UA"/>
        </w:rPr>
        <w:t>export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C586C0"/>
          <w:sz w:val="23"/>
          <w:szCs w:val="23"/>
          <w:lang w:val="ru-UA"/>
        </w:rPr>
        <w:t>default</w:t>
      </w:r>
      <w:r w:rsidRPr="00E34D40">
        <w:rPr>
          <w:rFonts w:ascii="Menlo" w:eastAsia="Times New Roman" w:hAnsi="Menlo" w:cs="Menlo"/>
          <w:color w:val="CCCCCC"/>
          <w:sz w:val="23"/>
          <w:szCs w:val="23"/>
          <w:lang w:val="ru-UA"/>
        </w:rPr>
        <w:t xml:space="preserve"> </w:t>
      </w:r>
      <w:r w:rsidRPr="00E34D40">
        <w:rPr>
          <w:rFonts w:ascii="Menlo" w:eastAsia="Times New Roman" w:hAnsi="Menlo" w:cs="Menlo"/>
          <w:color w:val="4FC1FF"/>
          <w:sz w:val="23"/>
          <w:szCs w:val="23"/>
          <w:lang w:val="ru-UA"/>
        </w:rPr>
        <w:t>App</w:t>
      </w:r>
      <w:r w:rsidRPr="00E34D40">
        <w:rPr>
          <w:rFonts w:ascii="Menlo" w:eastAsia="Times New Roman" w:hAnsi="Menlo" w:cs="Menlo"/>
          <w:color w:val="CCCCCC"/>
          <w:sz w:val="23"/>
          <w:szCs w:val="23"/>
          <w:lang w:val="ru-UA"/>
        </w:rPr>
        <w:t>;</w:t>
      </w:r>
    </w:p>
    <w:p w:rsidR="00E34D40" w:rsidRPr="00E34D40" w:rsidRDefault="00E34D40" w:rsidP="00E34D40">
      <w:pPr>
        <w:shd w:val="clear" w:color="auto" w:fill="1F1F1F"/>
        <w:spacing w:line="345" w:lineRule="atLeast"/>
        <w:rPr>
          <w:rFonts w:ascii="Menlo" w:eastAsia="Times New Roman" w:hAnsi="Menlo" w:cs="Menlo"/>
          <w:color w:val="CCCCCC"/>
          <w:sz w:val="23"/>
          <w:szCs w:val="23"/>
          <w:lang w:val="ru-UA"/>
        </w:rPr>
      </w:pPr>
    </w:p>
    <w:p w:rsidR="00E34D40" w:rsidRDefault="00E34D40" w:rsidP="00E34D40">
      <w:pPr>
        <w:rPr>
          <w:rFonts w:ascii="Times New Roman" w:eastAsia="Times New Roman" w:hAnsi="Times New Roman" w:cs="Times New Roman"/>
          <w:b/>
          <w:bCs/>
          <w:sz w:val="28"/>
          <w:szCs w:val="28"/>
          <w:lang w:val="ru-RU"/>
        </w:rPr>
      </w:pPr>
    </w:p>
    <w:p w:rsidR="00E34D40" w:rsidRDefault="00E34D40" w:rsidP="00E34D40">
      <w:pPr>
        <w:rPr>
          <w:rFonts w:ascii="Times New Roman" w:eastAsia="Times New Roman" w:hAnsi="Times New Roman" w:cs="Times New Roman"/>
          <w:b/>
          <w:bCs/>
          <w:sz w:val="28"/>
          <w:szCs w:val="28"/>
          <w:lang w:val="ru-RU"/>
        </w:rPr>
      </w:pPr>
      <w:r>
        <w:rPr>
          <w:rFonts w:ascii="Times New Roman" w:eastAsia="Times New Roman" w:hAnsi="Times New Roman" w:cs="Times New Roman"/>
          <w:b/>
          <w:bCs/>
          <w:sz w:val="28"/>
          <w:szCs w:val="28"/>
          <w:lang w:val="ru-RU"/>
        </w:rPr>
        <w:t>Приклад роботи</w:t>
      </w:r>
      <w:r>
        <w:rPr>
          <w:rFonts w:ascii="Times New Roman" w:eastAsia="Times New Roman" w:hAnsi="Times New Roman" w:cs="Times New Roman"/>
          <w:b/>
          <w:bCs/>
          <w:sz w:val="28"/>
          <w:szCs w:val="28"/>
          <w:lang w:val="en-US"/>
        </w:rPr>
        <w:t>:</w:t>
      </w:r>
    </w:p>
    <w:p w:rsidR="00E34D40" w:rsidRPr="00E34D40" w:rsidRDefault="00E34D40" w:rsidP="00E34D40">
      <w:pPr>
        <w:rPr>
          <w:rFonts w:ascii="Times New Roman" w:eastAsia="Times New Roman" w:hAnsi="Times New Roman" w:cs="Times New Roman"/>
          <w:b/>
          <w:bCs/>
          <w:sz w:val="28"/>
          <w:szCs w:val="28"/>
          <w:lang w:val="ru-RU"/>
        </w:rPr>
      </w:pPr>
      <w:r>
        <w:rPr>
          <w:rFonts w:ascii="Times New Roman" w:eastAsia="Times New Roman" w:hAnsi="Times New Roman" w:cs="Times New Roman"/>
          <w:b/>
          <w:bCs/>
          <w:noProof/>
          <w:sz w:val="28"/>
          <w:szCs w:val="28"/>
          <w:lang w:val="ru-RU"/>
        </w:rPr>
        <w:lastRenderedPageBreak/>
        <w:drawing>
          <wp:inline distT="0" distB="0" distL="0" distR="0">
            <wp:extent cx="5733415" cy="5800090"/>
            <wp:effectExtent l="0" t="0" r="0" b="3810"/>
            <wp:docPr id="1275254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5470" name="Рисунок 127525470"/>
                    <pic:cNvPicPr/>
                  </pic:nvPicPr>
                  <pic:blipFill>
                    <a:blip r:embed="rId6">
                      <a:extLst>
                        <a:ext uri="{28A0092B-C50C-407E-A947-70E740481C1C}">
                          <a14:useLocalDpi xmlns:a14="http://schemas.microsoft.com/office/drawing/2010/main" val="0"/>
                        </a:ext>
                      </a:extLst>
                    </a:blip>
                    <a:stretch>
                      <a:fillRect/>
                    </a:stretch>
                  </pic:blipFill>
                  <pic:spPr>
                    <a:xfrm>
                      <a:off x="0" y="0"/>
                      <a:ext cx="5733415" cy="5800090"/>
                    </a:xfrm>
                    <a:prstGeom prst="rect">
                      <a:avLst/>
                    </a:prstGeom>
                  </pic:spPr>
                </pic:pic>
              </a:graphicData>
            </a:graphic>
          </wp:inline>
        </w:drawing>
      </w:r>
    </w:p>
    <w:p w:rsidR="00E34D40" w:rsidRDefault="00E34D40" w:rsidP="00E34D40">
      <w:pPr>
        <w:rPr>
          <w:rFonts w:ascii="Times New Roman" w:eastAsia="Times New Roman" w:hAnsi="Times New Roman" w:cs="Times New Roman"/>
          <w:b/>
          <w:bCs/>
          <w:sz w:val="28"/>
          <w:szCs w:val="28"/>
          <w:lang w:val="en-US"/>
        </w:rPr>
      </w:pPr>
    </w:p>
    <w:p w:rsidR="00E34D40" w:rsidRPr="00E34D40" w:rsidRDefault="00E34D40" w:rsidP="00E34D40">
      <w:pPr>
        <w:rPr>
          <w:rFonts w:ascii="Times New Roman" w:eastAsia="Times New Roman" w:hAnsi="Times New Roman" w:cs="Times New Roman"/>
          <w:b/>
          <w:bCs/>
          <w:sz w:val="28"/>
          <w:szCs w:val="28"/>
          <w:lang w:val="ru-RU"/>
        </w:rPr>
      </w:pPr>
      <w:r>
        <w:rPr>
          <w:rFonts w:ascii="Times New Roman" w:eastAsia="Times New Roman" w:hAnsi="Times New Roman" w:cs="Times New Roman"/>
          <w:b/>
          <w:bCs/>
          <w:sz w:val="28"/>
          <w:szCs w:val="28"/>
          <w:lang w:val="uk-UA"/>
        </w:rPr>
        <w:t>Висновки</w:t>
      </w:r>
      <w:r w:rsidRPr="00E34D40">
        <w:rPr>
          <w:rFonts w:ascii="Times New Roman" w:eastAsia="Times New Roman" w:hAnsi="Times New Roman" w:cs="Times New Roman"/>
          <w:b/>
          <w:bCs/>
          <w:sz w:val="28"/>
          <w:szCs w:val="28"/>
          <w:lang w:val="ru-RU"/>
        </w:rPr>
        <w:t>:</w:t>
      </w:r>
    </w:p>
    <w:p w:rsidR="00E34D40" w:rsidRPr="00E34D40" w:rsidRDefault="00E34D40" w:rsidP="00E34D40">
      <w:pPr>
        <w:rPr>
          <w:rFonts w:ascii="Times New Roman" w:eastAsia="Times New Roman" w:hAnsi="Times New Roman" w:cs="Times New Roman"/>
          <w:b/>
          <w:bCs/>
          <w:sz w:val="28"/>
          <w:szCs w:val="28"/>
        </w:rPr>
      </w:pPr>
      <w:r w:rsidRPr="00E34D40">
        <w:rPr>
          <w:rFonts w:ascii="Times New Roman" w:hAnsi="Times New Roman" w:cs="Times New Roman"/>
          <w:sz w:val="28"/>
          <w:szCs w:val="28"/>
        </w:rPr>
        <w:t xml:space="preserve">У ході виконання лабораторної роботи було вивчено та реалізовано метод динамічного програмування для розв’язання задачі «Рюкзак». Було побудовано таблицю значень </w:t>
      </w:r>
      <w:proofErr w:type="spellStart"/>
      <w:r w:rsidRPr="00E34D40">
        <w:rPr>
          <w:rStyle w:val="HTML"/>
          <w:rFonts w:ascii="Times New Roman" w:eastAsia="Arial" w:hAnsi="Times New Roman" w:cs="Times New Roman"/>
          <w:sz w:val="28"/>
          <w:szCs w:val="28"/>
        </w:rPr>
        <w:t>dp</w:t>
      </w:r>
      <w:proofErr w:type="spellEnd"/>
      <w:r w:rsidRPr="00E34D40">
        <w:rPr>
          <w:rStyle w:val="HTML"/>
          <w:rFonts w:ascii="Times New Roman" w:eastAsia="Arial" w:hAnsi="Times New Roman" w:cs="Times New Roman"/>
          <w:sz w:val="28"/>
          <w:szCs w:val="28"/>
        </w:rPr>
        <w:t>[i][w]</w:t>
      </w:r>
      <w:r w:rsidRPr="00E34D40">
        <w:rPr>
          <w:rFonts w:ascii="Times New Roman" w:hAnsi="Times New Roman" w:cs="Times New Roman"/>
          <w:sz w:val="28"/>
          <w:szCs w:val="28"/>
        </w:rPr>
        <w:t xml:space="preserve">, яка дозволила знайти оптимальну цінність предметів, що можуть бути розміщені в рюкзаку з урахуванням заданих обмежень по вазі. Реалізація задачі на </w:t>
      </w:r>
      <w:proofErr w:type="spellStart"/>
      <w:r w:rsidRPr="00E34D40">
        <w:rPr>
          <w:rFonts w:ascii="Times New Roman" w:hAnsi="Times New Roman" w:cs="Times New Roman"/>
          <w:sz w:val="28"/>
          <w:szCs w:val="28"/>
        </w:rPr>
        <w:t>JavaScript</w:t>
      </w:r>
      <w:proofErr w:type="spellEnd"/>
      <w:r w:rsidRPr="00E34D40">
        <w:rPr>
          <w:rFonts w:ascii="Times New Roman" w:hAnsi="Times New Roman" w:cs="Times New Roman"/>
          <w:sz w:val="28"/>
          <w:szCs w:val="28"/>
        </w:rPr>
        <w:t xml:space="preserve"> з використанням </w:t>
      </w:r>
      <w:proofErr w:type="spellStart"/>
      <w:r w:rsidRPr="00E34D40">
        <w:rPr>
          <w:rFonts w:ascii="Times New Roman" w:hAnsi="Times New Roman" w:cs="Times New Roman"/>
          <w:sz w:val="28"/>
          <w:szCs w:val="28"/>
        </w:rPr>
        <w:t>React</w:t>
      </w:r>
      <w:proofErr w:type="spellEnd"/>
      <w:r w:rsidRPr="00E34D40">
        <w:rPr>
          <w:rFonts w:ascii="Times New Roman" w:hAnsi="Times New Roman" w:cs="Times New Roman"/>
          <w:sz w:val="28"/>
          <w:szCs w:val="28"/>
        </w:rPr>
        <w:t xml:space="preserve"> надала змогу наочно відобразити процес заповнення таблиці та етапи відновлення вибраного набору предметів. Візуалізація проміжних етапів дозволила краще зрозуміти принцип роботи алгоритму. Лабораторна робота сприяла набуттю навичок розв’язання задач оптимізації та практичному застосуванню теоретичних знань.</w:t>
      </w:r>
    </w:p>
    <w:sectPr w:rsidR="00E34D40" w:rsidRPr="00E34D40">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1EFE6494-BEF8-C945-9D74-6D7FC8BC9B65}"/>
    <w:embedBold r:id="rId2" w:fontKey="{980ECC45-8EA5-2D4A-AD05-6B4486152BE8}"/>
    <w:embedItalic r:id="rId3" w:fontKey="{FEEE0024-F7A9-BC41-A54B-7005743603F5}"/>
    <w:embedBoldItalic r:id="rId4" w:fontKey="{442D97E9-F8F4-D94B-A8DD-DD213E765EB9}"/>
  </w:font>
  <w:font w:name="Arial">
    <w:panose1 w:val="020B0604020202020204"/>
    <w:charset w:val="00"/>
    <w:family w:val="swiss"/>
    <w:pitch w:val="variable"/>
    <w:sig w:usb0="E0002AFF" w:usb1="C0007843" w:usb2="00000009" w:usb3="00000000" w:csb0="000001FF" w:csb1="00000000"/>
    <w:embedRegular r:id="rId5" w:fontKey="{317A4353-8376-9F45-81B6-B6FE7BACD28C}"/>
    <w:embedBold r:id="rId6" w:fontKey="{930ED5CC-94E2-464F-897A-F6EB37DA6E08}"/>
    <w:embedItalic r:id="rId7" w:fontKey="{E4F27A90-B42C-E743-B4A7-1D6B9711AF2E}"/>
  </w:font>
  <w:font w:name="Courier New">
    <w:panose1 w:val="02070309020205020404"/>
    <w:charset w:val="00"/>
    <w:family w:val="modern"/>
    <w:pitch w:val="fixed"/>
    <w:sig w:usb0="E0002AFF" w:usb1="C0007843" w:usb2="00000009" w:usb3="00000000" w:csb0="000001FF" w:csb1="00000000"/>
    <w:embedRegular r:id="rId8" w:fontKey="{DA570D2B-F1A5-1E44-8A91-1108A1C165DA}"/>
  </w:font>
  <w:font w:name="Noto Sans Symbols">
    <w:charset w:val="00"/>
    <w:family w:val="auto"/>
    <w:pitch w:val="default"/>
    <w:embedRegular r:id="rId9" w:fontKey="{0A6303C4-4EB8-0E42-9358-E92CC58358A8}"/>
  </w:font>
  <w:font w:name="Calibri">
    <w:panose1 w:val="020F0502020204030204"/>
    <w:charset w:val="00"/>
    <w:family w:val="auto"/>
    <w:pitch w:val="default"/>
    <w:embedRegular r:id="rId10" w:fontKey="{5AD23346-8B25-B849-9D86-AC761A609568}"/>
  </w:font>
  <w:font w:name="Menlo">
    <w:panose1 w:val="020B0609030804020204"/>
    <w:charset w:val="00"/>
    <w:family w:val="modern"/>
    <w:pitch w:val="fixed"/>
    <w:sig w:usb0="E60022FF" w:usb1="D200F9FB" w:usb2="02000028" w:usb3="00000000" w:csb0="000001DF" w:csb1="00000000"/>
  </w:font>
  <w:font w:name="Cambria">
    <w:panose1 w:val="02040503050406030204"/>
    <w:charset w:val="00"/>
    <w:family w:val="roman"/>
    <w:notTrueType/>
    <w:pitch w:val="default"/>
    <w:embedRegular r:id="rId12" w:fontKey="{DFA54E19-EE9D-9E43-9EC6-F953A31E6AC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BD26018"/>
    <w:multiLevelType w:val="multilevel"/>
    <w:tmpl w:val="87FA20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7C395A12"/>
    <w:multiLevelType w:val="multilevel"/>
    <w:tmpl w:val="5066F026"/>
    <w:lvl w:ilvl="0">
      <w:numFmt w:val="bullet"/>
      <w:lvlText w:val="-"/>
      <w:lvlJc w:val="left"/>
      <w:pPr>
        <w:ind w:left="1080" w:hanging="360"/>
      </w:pPr>
      <w:rPr>
        <w:rFonts w:ascii="Arial" w:eastAsia="Arial" w:hAnsi="Arial" w:cs="Arial"/>
        <w:b/>
        <w:color w:val="000000"/>
        <w:sz w:val="22"/>
        <w:szCs w:val="22"/>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16cid:durableId="236328065">
    <w:abstractNumId w:val="0"/>
  </w:num>
  <w:num w:numId="2" w16cid:durableId="438731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0576"/>
    <w:rsid w:val="00770576"/>
    <w:rsid w:val="00C71FCE"/>
    <w:rsid w:val="00E34D40"/>
  </w:rsids>
  <m:mathPr>
    <m:mathFont m:val="Cambria Math"/>
    <m:brkBin m:val="before"/>
    <m:brkBinSub m:val="--"/>
    <m:smallFrac m:val="0"/>
    <m:dispDef/>
    <m:lMargin m:val="0"/>
    <m:rMargin m:val="0"/>
    <m:defJc m:val="centerGroup"/>
    <m:wrapIndent m:val="1440"/>
    <m:intLim m:val="subSup"/>
    <m:naryLim m:val="undOvr"/>
  </m:mathPr>
  <w:themeFontLang w:val="ru-UA"/>
  <w:clrSchemeMapping w:bg1="light1" w:t1="dark1" w:bg2="light2" w:t2="dark2" w:accent1="accent1" w:accent2="accent2" w:accent3="accent3" w:accent4="accent4" w:accent5="accent5" w:accent6="accent6" w:hyperlink="hyperlink" w:followedHyperlink="followedHyperlink"/>
  <w:decimalSymbol w:val=","/>
  <w:listSeparator w:val=";"/>
  <w14:docId w14:val="1D760F98"/>
  <w15:docId w15:val="{168801EA-32AD-2A4E-BDE9-9A14FF16FB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uk"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character" w:styleId="a5">
    <w:name w:val="Strong"/>
    <w:basedOn w:val="a0"/>
    <w:uiPriority w:val="22"/>
    <w:qFormat/>
    <w:rsid w:val="00380393"/>
    <w:rPr>
      <w:b/>
      <w:bCs/>
    </w:rPr>
  </w:style>
  <w:style w:type="character" w:customStyle="1" w:styleId="apple-converted-space">
    <w:name w:val="apple-converted-space"/>
    <w:basedOn w:val="a0"/>
    <w:rsid w:val="00380393"/>
  </w:style>
  <w:style w:type="character" w:customStyle="1" w:styleId="katex-mathml">
    <w:name w:val="katex-mathml"/>
    <w:basedOn w:val="a0"/>
    <w:rsid w:val="00380393"/>
  </w:style>
  <w:style w:type="character" w:customStyle="1" w:styleId="mord">
    <w:name w:val="mord"/>
    <w:basedOn w:val="a0"/>
    <w:rsid w:val="00380393"/>
  </w:style>
  <w:style w:type="character" w:customStyle="1" w:styleId="mopen">
    <w:name w:val="mopen"/>
    <w:basedOn w:val="a0"/>
    <w:rsid w:val="00380393"/>
  </w:style>
  <w:style w:type="character" w:customStyle="1" w:styleId="mclose">
    <w:name w:val="mclose"/>
    <w:basedOn w:val="a0"/>
    <w:rsid w:val="00380393"/>
  </w:style>
  <w:style w:type="paragraph" w:styleId="a6">
    <w:name w:val="List Paragraph"/>
    <w:basedOn w:val="a"/>
    <w:uiPriority w:val="34"/>
    <w:qFormat/>
    <w:rsid w:val="00380393"/>
    <w:pPr>
      <w:ind w:left="720"/>
      <w:contextualSpacing/>
    </w:pPr>
  </w:style>
  <w:style w:type="table" w:styleId="a7">
    <w:name w:val="Table Grid"/>
    <w:basedOn w:val="a1"/>
    <w:uiPriority w:val="39"/>
    <w:rsid w:val="005464BF"/>
    <w:pPr>
      <w:spacing w:line="240" w:lineRule="auto"/>
    </w:pPr>
    <w:rPr>
      <w:rFonts w:ascii="Calibri" w:eastAsia="Calibri" w:hAnsi="Calibri"/>
      <w:kern w:val="2"/>
      <w:lang w:val="uk-UA"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8">
    <w:basedOn w:val="a1"/>
    <w:pPr>
      <w:spacing w:line="240" w:lineRule="auto"/>
    </w:pPr>
    <w:rPr>
      <w:rFonts w:ascii="Calibri" w:eastAsia="Calibri" w:hAnsi="Calibri" w:cs="Calibri"/>
    </w:rPr>
    <w:tblPr>
      <w:tblStyleRowBandSize w:val="1"/>
      <w:tblStyleColBandSize w:val="1"/>
    </w:tblPr>
  </w:style>
  <w:style w:type="character" w:styleId="HTML">
    <w:name w:val="HTML Code"/>
    <w:basedOn w:val="a0"/>
    <w:uiPriority w:val="99"/>
    <w:semiHidden/>
    <w:unhideWhenUsed/>
    <w:rsid w:val="00E34D4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2746920">
      <w:bodyDiv w:val="1"/>
      <w:marLeft w:val="0"/>
      <w:marRight w:val="0"/>
      <w:marTop w:val="0"/>
      <w:marBottom w:val="0"/>
      <w:divBdr>
        <w:top w:val="none" w:sz="0" w:space="0" w:color="auto"/>
        <w:left w:val="none" w:sz="0" w:space="0" w:color="auto"/>
        <w:bottom w:val="none" w:sz="0" w:space="0" w:color="auto"/>
        <w:right w:val="none" w:sz="0" w:space="0" w:color="auto"/>
      </w:divBdr>
      <w:divsChild>
        <w:div w:id="830565988">
          <w:marLeft w:val="0"/>
          <w:marRight w:val="0"/>
          <w:marTop w:val="0"/>
          <w:marBottom w:val="0"/>
          <w:divBdr>
            <w:top w:val="none" w:sz="0" w:space="0" w:color="auto"/>
            <w:left w:val="none" w:sz="0" w:space="0" w:color="auto"/>
            <w:bottom w:val="none" w:sz="0" w:space="0" w:color="auto"/>
            <w:right w:val="none" w:sz="0" w:space="0" w:color="auto"/>
          </w:divBdr>
          <w:divsChild>
            <w:div w:id="1453599509">
              <w:marLeft w:val="0"/>
              <w:marRight w:val="0"/>
              <w:marTop w:val="0"/>
              <w:marBottom w:val="0"/>
              <w:divBdr>
                <w:top w:val="none" w:sz="0" w:space="0" w:color="auto"/>
                <w:left w:val="none" w:sz="0" w:space="0" w:color="auto"/>
                <w:bottom w:val="none" w:sz="0" w:space="0" w:color="auto"/>
                <w:right w:val="none" w:sz="0" w:space="0" w:color="auto"/>
              </w:divBdr>
            </w:div>
            <w:div w:id="1233547032">
              <w:marLeft w:val="0"/>
              <w:marRight w:val="0"/>
              <w:marTop w:val="0"/>
              <w:marBottom w:val="0"/>
              <w:divBdr>
                <w:top w:val="none" w:sz="0" w:space="0" w:color="auto"/>
                <w:left w:val="none" w:sz="0" w:space="0" w:color="auto"/>
                <w:bottom w:val="none" w:sz="0" w:space="0" w:color="auto"/>
                <w:right w:val="none" w:sz="0" w:space="0" w:color="auto"/>
              </w:divBdr>
            </w:div>
            <w:div w:id="166673010">
              <w:marLeft w:val="0"/>
              <w:marRight w:val="0"/>
              <w:marTop w:val="0"/>
              <w:marBottom w:val="0"/>
              <w:divBdr>
                <w:top w:val="none" w:sz="0" w:space="0" w:color="auto"/>
                <w:left w:val="none" w:sz="0" w:space="0" w:color="auto"/>
                <w:bottom w:val="none" w:sz="0" w:space="0" w:color="auto"/>
                <w:right w:val="none" w:sz="0" w:space="0" w:color="auto"/>
              </w:divBdr>
            </w:div>
            <w:div w:id="1196387078">
              <w:marLeft w:val="0"/>
              <w:marRight w:val="0"/>
              <w:marTop w:val="0"/>
              <w:marBottom w:val="0"/>
              <w:divBdr>
                <w:top w:val="none" w:sz="0" w:space="0" w:color="auto"/>
                <w:left w:val="none" w:sz="0" w:space="0" w:color="auto"/>
                <w:bottom w:val="none" w:sz="0" w:space="0" w:color="auto"/>
                <w:right w:val="none" w:sz="0" w:space="0" w:color="auto"/>
              </w:divBdr>
            </w:div>
            <w:div w:id="1885865724">
              <w:marLeft w:val="0"/>
              <w:marRight w:val="0"/>
              <w:marTop w:val="0"/>
              <w:marBottom w:val="0"/>
              <w:divBdr>
                <w:top w:val="none" w:sz="0" w:space="0" w:color="auto"/>
                <w:left w:val="none" w:sz="0" w:space="0" w:color="auto"/>
                <w:bottom w:val="none" w:sz="0" w:space="0" w:color="auto"/>
                <w:right w:val="none" w:sz="0" w:space="0" w:color="auto"/>
              </w:divBdr>
            </w:div>
            <w:div w:id="1988589955">
              <w:marLeft w:val="0"/>
              <w:marRight w:val="0"/>
              <w:marTop w:val="0"/>
              <w:marBottom w:val="0"/>
              <w:divBdr>
                <w:top w:val="none" w:sz="0" w:space="0" w:color="auto"/>
                <w:left w:val="none" w:sz="0" w:space="0" w:color="auto"/>
                <w:bottom w:val="none" w:sz="0" w:space="0" w:color="auto"/>
                <w:right w:val="none" w:sz="0" w:space="0" w:color="auto"/>
              </w:divBdr>
            </w:div>
            <w:div w:id="1388265794">
              <w:marLeft w:val="0"/>
              <w:marRight w:val="0"/>
              <w:marTop w:val="0"/>
              <w:marBottom w:val="0"/>
              <w:divBdr>
                <w:top w:val="none" w:sz="0" w:space="0" w:color="auto"/>
                <w:left w:val="none" w:sz="0" w:space="0" w:color="auto"/>
                <w:bottom w:val="none" w:sz="0" w:space="0" w:color="auto"/>
                <w:right w:val="none" w:sz="0" w:space="0" w:color="auto"/>
              </w:divBdr>
            </w:div>
            <w:div w:id="673847128">
              <w:marLeft w:val="0"/>
              <w:marRight w:val="0"/>
              <w:marTop w:val="0"/>
              <w:marBottom w:val="0"/>
              <w:divBdr>
                <w:top w:val="none" w:sz="0" w:space="0" w:color="auto"/>
                <w:left w:val="none" w:sz="0" w:space="0" w:color="auto"/>
                <w:bottom w:val="none" w:sz="0" w:space="0" w:color="auto"/>
                <w:right w:val="none" w:sz="0" w:space="0" w:color="auto"/>
              </w:divBdr>
            </w:div>
            <w:div w:id="299500571">
              <w:marLeft w:val="0"/>
              <w:marRight w:val="0"/>
              <w:marTop w:val="0"/>
              <w:marBottom w:val="0"/>
              <w:divBdr>
                <w:top w:val="none" w:sz="0" w:space="0" w:color="auto"/>
                <w:left w:val="none" w:sz="0" w:space="0" w:color="auto"/>
                <w:bottom w:val="none" w:sz="0" w:space="0" w:color="auto"/>
                <w:right w:val="none" w:sz="0" w:space="0" w:color="auto"/>
              </w:divBdr>
            </w:div>
            <w:div w:id="2143188937">
              <w:marLeft w:val="0"/>
              <w:marRight w:val="0"/>
              <w:marTop w:val="0"/>
              <w:marBottom w:val="0"/>
              <w:divBdr>
                <w:top w:val="none" w:sz="0" w:space="0" w:color="auto"/>
                <w:left w:val="none" w:sz="0" w:space="0" w:color="auto"/>
                <w:bottom w:val="none" w:sz="0" w:space="0" w:color="auto"/>
                <w:right w:val="none" w:sz="0" w:space="0" w:color="auto"/>
              </w:divBdr>
            </w:div>
            <w:div w:id="97147048">
              <w:marLeft w:val="0"/>
              <w:marRight w:val="0"/>
              <w:marTop w:val="0"/>
              <w:marBottom w:val="0"/>
              <w:divBdr>
                <w:top w:val="none" w:sz="0" w:space="0" w:color="auto"/>
                <w:left w:val="none" w:sz="0" w:space="0" w:color="auto"/>
                <w:bottom w:val="none" w:sz="0" w:space="0" w:color="auto"/>
                <w:right w:val="none" w:sz="0" w:space="0" w:color="auto"/>
              </w:divBdr>
            </w:div>
            <w:div w:id="1132091085">
              <w:marLeft w:val="0"/>
              <w:marRight w:val="0"/>
              <w:marTop w:val="0"/>
              <w:marBottom w:val="0"/>
              <w:divBdr>
                <w:top w:val="none" w:sz="0" w:space="0" w:color="auto"/>
                <w:left w:val="none" w:sz="0" w:space="0" w:color="auto"/>
                <w:bottom w:val="none" w:sz="0" w:space="0" w:color="auto"/>
                <w:right w:val="none" w:sz="0" w:space="0" w:color="auto"/>
              </w:divBdr>
            </w:div>
            <w:div w:id="338312083">
              <w:marLeft w:val="0"/>
              <w:marRight w:val="0"/>
              <w:marTop w:val="0"/>
              <w:marBottom w:val="0"/>
              <w:divBdr>
                <w:top w:val="none" w:sz="0" w:space="0" w:color="auto"/>
                <w:left w:val="none" w:sz="0" w:space="0" w:color="auto"/>
                <w:bottom w:val="none" w:sz="0" w:space="0" w:color="auto"/>
                <w:right w:val="none" w:sz="0" w:space="0" w:color="auto"/>
              </w:divBdr>
            </w:div>
            <w:div w:id="574820591">
              <w:marLeft w:val="0"/>
              <w:marRight w:val="0"/>
              <w:marTop w:val="0"/>
              <w:marBottom w:val="0"/>
              <w:divBdr>
                <w:top w:val="none" w:sz="0" w:space="0" w:color="auto"/>
                <w:left w:val="none" w:sz="0" w:space="0" w:color="auto"/>
                <w:bottom w:val="none" w:sz="0" w:space="0" w:color="auto"/>
                <w:right w:val="none" w:sz="0" w:space="0" w:color="auto"/>
              </w:divBdr>
            </w:div>
            <w:div w:id="998508803">
              <w:marLeft w:val="0"/>
              <w:marRight w:val="0"/>
              <w:marTop w:val="0"/>
              <w:marBottom w:val="0"/>
              <w:divBdr>
                <w:top w:val="none" w:sz="0" w:space="0" w:color="auto"/>
                <w:left w:val="none" w:sz="0" w:space="0" w:color="auto"/>
                <w:bottom w:val="none" w:sz="0" w:space="0" w:color="auto"/>
                <w:right w:val="none" w:sz="0" w:space="0" w:color="auto"/>
              </w:divBdr>
            </w:div>
            <w:div w:id="1269048976">
              <w:marLeft w:val="0"/>
              <w:marRight w:val="0"/>
              <w:marTop w:val="0"/>
              <w:marBottom w:val="0"/>
              <w:divBdr>
                <w:top w:val="none" w:sz="0" w:space="0" w:color="auto"/>
                <w:left w:val="none" w:sz="0" w:space="0" w:color="auto"/>
                <w:bottom w:val="none" w:sz="0" w:space="0" w:color="auto"/>
                <w:right w:val="none" w:sz="0" w:space="0" w:color="auto"/>
              </w:divBdr>
            </w:div>
            <w:div w:id="1837651561">
              <w:marLeft w:val="0"/>
              <w:marRight w:val="0"/>
              <w:marTop w:val="0"/>
              <w:marBottom w:val="0"/>
              <w:divBdr>
                <w:top w:val="none" w:sz="0" w:space="0" w:color="auto"/>
                <w:left w:val="none" w:sz="0" w:space="0" w:color="auto"/>
                <w:bottom w:val="none" w:sz="0" w:space="0" w:color="auto"/>
                <w:right w:val="none" w:sz="0" w:space="0" w:color="auto"/>
              </w:divBdr>
            </w:div>
            <w:div w:id="693186868">
              <w:marLeft w:val="0"/>
              <w:marRight w:val="0"/>
              <w:marTop w:val="0"/>
              <w:marBottom w:val="0"/>
              <w:divBdr>
                <w:top w:val="none" w:sz="0" w:space="0" w:color="auto"/>
                <w:left w:val="none" w:sz="0" w:space="0" w:color="auto"/>
                <w:bottom w:val="none" w:sz="0" w:space="0" w:color="auto"/>
                <w:right w:val="none" w:sz="0" w:space="0" w:color="auto"/>
              </w:divBdr>
            </w:div>
            <w:div w:id="464280616">
              <w:marLeft w:val="0"/>
              <w:marRight w:val="0"/>
              <w:marTop w:val="0"/>
              <w:marBottom w:val="0"/>
              <w:divBdr>
                <w:top w:val="none" w:sz="0" w:space="0" w:color="auto"/>
                <w:left w:val="none" w:sz="0" w:space="0" w:color="auto"/>
                <w:bottom w:val="none" w:sz="0" w:space="0" w:color="auto"/>
                <w:right w:val="none" w:sz="0" w:space="0" w:color="auto"/>
              </w:divBdr>
            </w:div>
            <w:div w:id="193004368">
              <w:marLeft w:val="0"/>
              <w:marRight w:val="0"/>
              <w:marTop w:val="0"/>
              <w:marBottom w:val="0"/>
              <w:divBdr>
                <w:top w:val="none" w:sz="0" w:space="0" w:color="auto"/>
                <w:left w:val="none" w:sz="0" w:space="0" w:color="auto"/>
                <w:bottom w:val="none" w:sz="0" w:space="0" w:color="auto"/>
                <w:right w:val="none" w:sz="0" w:space="0" w:color="auto"/>
              </w:divBdr>
            </w:div>
            <w:div w:id="524170304">
              <w:marLeft w:val="0"/>
              <w:marRight w:val="0"/>
              <w:marTop w:val="0"/>
              <w:marBottom w:val="0"/>
              <w:divBdr>
                <w:top w:val="none" w:sz="0" w:space="0" w:color="auto"/>
                <w:left w:val="none" w:sz="0" w:space="0" w:color="auto"/>
                <w:bottom w:val="none" w:sz="0" w:space="0" w:color="auto"/>
                <w:right w:val="none" w:sz="0" w:space="0" w:color="auto"/>
              </w:divBdr>
            </w:div>
            <w:div w:id="410542352">
              <w:marLeft w:val="0"/>
              <w:marRight w:val="0"/>
              <w:marTop w:val="0"/>
              <w:marBottom w:val="0"/>
              <w:divBdr>
                <w:top w:val="none" w:sz="0" w:space="0" w:color="auto"/>
                <w:left w:val="none" w:sz="0" w:space="0" w:color="auto"/>
                <w:bottom w:val="none" w:sz="0" w:space="0" w:color="auto"/>
                <w:right w:val="none" w:sz="0" w:space="0" w:color="auto"/>
              </w:divBdr>
            </w:div>
            <w:div w:id="1347906764">
              <w:marLeft w:val="0"/>
              <w:marRight w:val="0"/>
              <w:marTop w:val="0"/>
              <w:marBottom w:val="0"/>
              <w:divBdr>
                <w:top w:val="none" w:sz="0" w:space="0" w:color="auto"/>
                <w:left w:val="none" w:sz="0" w:space="0" w:color="auto"/>
                <w:bottom w:val="none" w:sz="0" w:space="0" w:color="auto"/>
                <w:right w:val="none" w:sz="0" w:space="0" w:color="auto"/>
              </w:divBdr>
            </w:div>
            <w:div w:id="2088722095">
              <w:marLeft w:val="0"/>
              <w:marRight w:val="0"/>
              <w:marTop w:val="0"/>
              <w:marBottom w:val="0"/>
              <w:divBdr>
                <w:top w:val="none" w:sz="0" w:space="0" w:color="auto"/>
                <w:left w:val="none" w:sz="0" w:space="0" w:color="auto"/>
                <w:bottom w:val="none" w:sz="0" w:space="0" w:color="auto"/>
                <w:right w:val="none" w:sz="0" w:space="0" w:color="auto"/>
              </w:divBdr>
            </w:div>
            <w:div w:id="2008439347">
              <w:marLeft w:val="0"/>
              <w:marRight w:val="0"/>
              <w:marTop w:val="0"/>
              <w:marBottom w:val="0"/>
              <w:divBdr>
                <w:top w:val="none" w:sz="0" w:space="0" w:color="auto"/>
                <w:left w:val="none" w:sz="0" w:space="0" w:color="auto"/>
                <w:bottom w:val="none" w:sz="0" w:space="0" w:color="auto"/>
                <w:right w:val="none" w:sz="0" w:space="0" w:color="auto"/>
              </w:divBdr>
            </w:div>
            <w:div w:id="2011331834">
              <w:marLeft w:val="0"/>
              <w:marRight w:val="0"/>
              <w:marTop w:val="0"/>
              <w:marBottom w:val="0"/>
              <w:divBdr>
                <w:top w:val="none" w:sz="0" w:space="0" w:color="auto"/>
                <w:left w:val="none" w:sz="0" w:space="0" w:color="auto"/>
                <w:bottom w:val="none" w:sz="0" w:space="0" w:color="auto"/>
                <w:right w:val="none" w:sz="0" w:space="0" w:color="auto"/>
              </w:divBdr>
            </w:div>
            <w:div w:id="552620948">
              <w:marLeft w:val="0"/>
              <w:marRight w:val="0"/>
              <w:marTop w:val="0"/>
              <w:marBottom w:val="0"/>
              <w:divBdr>
                <w:top w:val="none" w:sz="0" w:space="0" w:color="auto"/>
                <w:left w:val="none" w:sz="0" w:space="0" w:color="auto"/>
                <w:bottom w:val="none" w:sz="0" w:space="0" w:color="auto"/>
                <w:right w:val="none" w:sz="0" w:space="0" w:color="auto"/>
              </w:divBdr>
            </w:div>
            <w:div w:id="22481280">
              <w:marLeft w:val="0"/>
              <w:marRight w:val="0"/>
              <w:marTop w:val="0"/>
              <w:marBottom w:val="0"/>
              <w:divBdr>
                <w:top w:val="none" w:sz="0" w:space="0" w:color="auto"/>
                <w:left w:val="none" w:sz="0" w:space="0" w:color="auto"/>
                <w:bottom w:val="none" w:sz="0" w:space="0" w:color="auto"/>
                <w:right w:val="none" w:sz="0" w:space="0" w:color="auto"/>
              </w:divBdr>
            </w:div>
            <w:div w:id="128284663">
              <w:marLeft w:val="0"/>
              <w:marRight w:val="0"/>
              <w:marTop w:val="0"/>
              <w:marBottom w:val="0"/>
              <w:divBdr>
                <w:top w:val="none" w:sz="0" w:space="0" w:color="auto"/>
                <w:left w:val="none" w:sz="0" w:space="0" w:color="auto"/>
                <w:bottom w:val="none" w:sz="0" w:space="0" w:color="auto"/>
                <w:right w:val="none" w:sz="0" w:space="0" w:color="auto"/>
              </w:divBdr>
            </w:div>
            <w:div w:id="1676108115">
              <w:marLeft w:val="0"/>
              <w:marRight w:val="0"/>
              <w:marTop w:val="0"/>
              <w:marBottom w:val="0"/>
              <w:divBdr>
                <w:top w:val="none" w:sz="0" w:space="0" w:color="auto"/>
                <w:left w:val="none" w:sz="0" w:space="0" w:color="auto"/>
                <w:bottom w:val="none" w:sz="0" w:space="0" w:color="auto"/>
                <w:right w:val="none" w:sz="0" w:space="0" w:color="auto"/>
              </w:divBdr>
            </w:div>
            <w:div w:id="1388994945">
              <w:marLeft w:val="0"/>
              <w:marRight w:val="0"/>
              <w:marTop w:val="0"/>
              <w:marBottom w:val="0"/>
              <w:divBdr>
                <w:top w:val="none" w:sz="0" w:space="0" w:color="auto"/>
                <w:left w:val="none" w:sz="0" w:space="0" w:color="auto"/>
                <w:bottom w:val="none" w:sz="0" w:space="0" w:color="auto"/>
                <w:right w:val="none" w:sz="0" w:space="0" w:color="auto"/>
              </w:divBdr>
            </w:div>
            <w:div w:id="1115783008">
              <w:marLeft w:val="0"/>
              <w:marRight w:val="0"/>
              <w:marTop w:val="0"/>
              <w:marBottom w:val="0"/>
              <w:divBdr>
                <w:top w:val="none" w:sz="0" w:space="0" w:color="auto"/>
                <w:left w:val="none" w:sz="0" w:space="0" w:color="auto"/>
                <w:bottom w:val="none" w:sz="0" w:space="0" w:color="auto"/>
                <w:right w:val="none" w:sz="0" w:space="0" w:color="auto"/>
              </w:divBdr>
            </w:div>
            <w:div w:id="1000423264">
              <w:marLeft w:val="0"/>
              <w:marRight w:val="0"/>
              <w:marTop w:val="0"/>
              <w:marBottom w:val="0"/>
              <w:divBdr>
                <w:top w:val="none" w:sz="0" w:space="0" w:color="auto"/>
                <w:left w:val="none" w:sz="0" w:space="0" w:color="auto"/>
                <w:bottom w:val="none" w:sz="0" w:space="0" w:color="auto"/>
                <w:right w:val="none" w:sz="0" w:space="0" w:color="auto"/>
              </w:divBdr>
            </w:div>
            <w:div w:id="1720323311">
              <w:marLeft w:val="0"/>
              <w:marRight w:val="0"/>
              <w:marTop w:val="0"/>
              <w:marBottom w:val="0"/>
              <w:divBdr>
                <w:top w:val="none" w:sz="0" w:space="0" w:color="auto"/>
                <w:left w:val="none" w:sz="0" w:space="0" w:color="auto"/>
                <w:bottom w:val="none" w:sz="0" w:space="0" w:color="auto"/>
                <w:right w:val="none" w:sz="0" w:space="0" w:color="auto"/>
              </w:divBdr>
            </w:div>
            <w:div w:id="1247227694">
              <w:marLeft w:val="0"/>
              <w:marRight w:val="0"/>
              <w:marTop w:val="0"/>
              <w:marBottom w:val="0"/>
              <w:divBdr>
                <w:top w:val="none" w:sz="0" w:space="0" w:color="auto"/>
                <w:left w:val="none" w:sz="0" w:space="0" w:color="auto"/>
                <w:bottom w:val="none" w:sz="0" w:space="0" w:color="auto"/>
                <w:right w:val="none" w:sz="0" w:space="0" w:color="auto"/>
              </w:divBdr>
            </w:div>
            <w:div w:id="32661058">
              <w:marLeft w:val="0"/>
              <w:marRight w:val="0"/>
              <w:marTop w:val="0"/>
              <w:marBottom w:val="0"/>
              <w:divBdr>
                <w:top w:val="none" w:sz="0" w:space="0" w:color="auto"/>
                <w:left w:val="none" w:sz="0" w:space="0" w:color="auto"/>
                <w:bottom w:val="none" w:sz="0" w:space="0" w:color="auto"/>
                <w:right w:val="none" w:sz="0" w:space="0" w:color="auto"/>
              </w:divBdr>
            </w:div>
            <w:div w:id="688678420">
              <w:marLeft w:val="0"/>
              <w:marRight w:val="0"/>
              <w:marTop w:val="0"/>
              <w:marBottom w:val="0"/>
              <w:divBdr>
                <w:top w:val="none" w:sz="0" w:space="0" w:color="auto"/>
                <w:left w:val="none" w:sz="0" w:space="0" w:color="auto"/>
                <w:bottom w:val="none" w:sz="0" w:space="0" w:color="auto"/>
                <w:right w:val="none" w:sz="0" w:space="0" w:color="auto"/>
              </w:divBdr>
            </w:div>
            <w:div w:id="595133673">
              <w:marLeft w:val="0"/>
              <w:marRight w:val="0"/>
              <w:marTop w:val="0"/>
              <w:marBottom w:val="0"/>
              <w:divBdr>
                <w:top w:val="none" w:sz="0" w:space="0" w:color="auto"/>
                <w:left w:val="none" w:sz="0" w:space="0" w:color="auto"/>
                <w:bottom w:val="none" w:sz="0" w:space="0" w:color="auto"/>
                <w:right w:val="none" w:sz="0" w:space="0" w:color="auto"/>
              </w:divBdr>
            </w:div>
            <w:div w:id="1614748654">
              <w:marLeft w:val="0"/>
              <w:marRight w:val="0"/>
              <w:marTop w:val="0"/>
              <w:marBottom w:val="0"/>
              <w:divBdr>
                <w:top w:val="none" w:sz="0" w:space="0" w:color="auto"/>
                <w:left w:val="none" w:sz="0" w:space="0" w:color="auto"/>
                <w:bottom w:val="none" w:sz="0" w:space="0" w:color="auto"/>
                <w:right w:val="none" w:sz="0" w:space="0" w:color="auto"/>
              </w:divBdr>
            </w:div>
            <w:div w:id="2049530039">
              <w:marLeft w:val="0"/>
              <w:marRight w:val="0"/>
              <w:marTop w:val="0"/>
              <w:marBottom w:val="0"/>
              <w:divBdr>
                <w:top w:val="none" w:sz="0" w:space="0" w:color="auto"/>
                <w:left w:val="none" w:sz="0" w:space="0" w:color="auto"/>
                <w:bottom w:val="none" w:sz="0" w:space="0" w:color="auto"/>
                <w:right w:val="none" w:sz="0" w:space="0" w:color="auto"/>
              </w:divBdr>
            </w:div>
            <w:div w:id="1974365090">
              <w:marLeft w:val="0"/>
              <w:marRight w:val="0"/>
              <w:marTop w:val="0"/>
              <w:marBottom w:val="0"/>
              <w:divBdr>
                <w:top w:val="none" w:sz="0" w:space="0" w:color="auto"/>
                <w:left w:val="none" w:sz="0" w:space="0" w:color="auto"/>
                <w:bottom w:val="none" w:sz="0" w:space="0" w:color="auto"/>
                <w:right w:val="none" w:sz="0" w:space="0" w:color="auto"/>
              </w:divBdr>
            </w:div>
            <w:div w:id="1318531857">
              <w:marLeft w:val="0"/>
              <w:marRight w:val="0"/>
              <w:marTop w:val="0"/>
              <w:marBottom w:val="0"/>
              <w:divBdr>
                <w:top w:val="none" w:sz="0" w:space="0" w:color="auto"/>
                <w:left w:val="none" w:sz="0" w:space="0" w:color="auto"/>
                <w:bottom w:val="none" w:sz="0" w:space="0" w:color="auto"/>
                <w:right w:val="none" w:sz="0" w:space="0" w:color="auto"/>
              </w:divBdr>
            </w:div>
            <w:div w:id="443303683">
              <w:marLeft w:val="0"/>
              <w:marRight w:val="0"/>
              <w:marTop w:val="0"/>
              <w:marBottom w:val="0"/>
              <w:divBdr>
                <w:top w:val="none" w:sz="0" w:space="0" w:color="auto"/>
                <w:left w:val="none" w:sz="0" w:space="0" w:color="auto"/>
                <w:bottom w:val="none" w:sz="0" w:space="0" w:color="auto"/>
                <w:right w:val="none" w:sz="0" w:space="0" w:color="auto"/>
              </w:divBdr>
            </w:div>
            <w:div w:id="1689521962">
              <w:marLeft w:val="0"/>
              <w:marRight w:val="0"/>
              <w:marTop w:val="0"/>
              <w:marBottom w:val="0"/>
              <w:divBdr>
                <w:top w:val="none" w:sz="0" w:space="0" w:color="auto"/>
                <w:left w:val="none" w:sz="0" w:space="0" w:color="auto"/>
                <w:bottom w:val="none" w:sz="0" w:space="0" w:color="auto"/>
                <w:right w:val="none" w:sz="0" w:space="0" w:color="auto"/>
              </w:divBdr>
            </w:div>
            <w:div w:id="1530216735">
              <w:marLeft w:val="0"/>
              <w:marRight w:val="0"/>
              <w:marTop w:val="0"/>
              <w:marBottom w:val="0"/>
              <w:divBdr>
                <w:top w:val="none" w:sz="0" w:space="0" w:color="auto"/>
                <w:left w:val="none" w:sz="0" w:space="0" w:color="auto"/>
                <w:bottom w:val="none" w:sz="0" w:space="0" w:color="auto"/>
                <w:right w:val="none" w:sz="0" w:space="0" w:color="auto"/>
              </w:divBdr>
            </w:div>
            <w:div w:id="1535075674">
              <w:marLeft w:val="0"/>
              <w:marRight w:val="0"/>
              <w:marTop w:val="0"/>
              <w:marBottom w:val="0"/>
              <w:divBdr>
                <w:top w:val="none" w:sz="0" w:space="0" w:color="auto"/>
                <w:left w:val="none" w:sz="0" w:space="0" w:color="auto"/>
                <w:bottom w:val="none" w:sz="0" w:space="0" w:color="auto"/>
                <w:right w:val="none" w:sz="0" w:space="0" w:color="auto"/>
              </w:divBdr>
            </w:div>
            <w:div w:id="1557473044">
              <w:marLeft w:val="0"/>
              <w:marRight w:val="0"/>
              <w:marTop w:val="0"/>
              <w:marBottom w:val="0"/>
              <w:divBdr>
                <w:top w:val="none" w:sz="0" w:space="0" w:color="auto"/>
                <w:left w:val="none" w:sz="0" w:space="0" w:color="auto"/>
                <w:bottom w:val="none" w:sz="0" w:space="0" w:color="auto"/>
                <w:right w:val="none" w:sz="0" w:space="0" w:color="auto"/>
              </w:divBdr>
            </w:div>
            <w:div w:id="874121186">
              <w:marLeft w:val="0"/>
              <w:marRight w:val="0"/>
              <w:marTop w:val="0"/>
              <w:marBottom w:val="0"/>
              <w:divBdr>
                <w:top w:val="none" w:sz="0" w:space="0" w:color="auto"/>
                <w:left w:val="none" w:sz="0" w:space="0" w:color="auto"/>
                <w:bottom w:val="none" w:sz="0" w:space="0" w:color="auto"/>
                <w:right w:val="none" w:sz="0" w:space="0" w:color="auto"/>
              </w:divBdr>
            </w:div>
            <w:div w:id="1964269164">
              <w:marLeft w:val="0"/>
              <w:marRight w:val="0"/>
              <w:marTop w:val="0"/>
              <w:marBottom w:val="0"/>
              <w:divBdr>
                <w:top w:val="none" w:sz="0" w:space="0" w:color="auto"/>
                <w:left w:val="none" w:sz="0" w:space="0" w:color="auto"/>
                <w:bottom w:val="none" w:sz="0" w:space="0" w:color="auto"/>
                <w:right w:val="none" w:sz="0" w:space="0" w:color="auto"/>
              </w:divBdr>
            </w:div>
            <w:div w:id="1938250298">
              <w:marLeft w:val="0"/>
              <w:marRight w:val="0"/>
              <w:marTop w:val="0"/>
              <w:marBottom w:val="0"/>
              <w:divBdr>
                <w:top w:val="none" w:sz="0" w:space="0" w:color="auto"/>
                <w:left w:val="none" w:sz="0" w:space="0" w:color="auto"/>
                <w:bottom w:val="none" w:sz="0" w:space="0" w:color="auto"/>
                <w:right w:val="none" w:sz="0" w:space="0" w:color="auto"/>
              </w:divBdr>
            </w:div>
            <w:div w:id="1978411747">
              <w:marLeft w:val="0"/>
              <w:marRight w:val="0"/>
              <w:marTop w:val="0"/>
              <w:marBottom w:val="0"/>
              <w:divBdr>
                <w:top w:val="none" w:sz="0" w:space="0" w:color="auto"/>
                <w:left w:val="none" w:sz="0" w:space="0" w:color="auto"/>
                <w:bottom w:val="none" w:sz="0" w:space="0" w:color="auto"/>
                <w:right w:val="none" w:sz="0" w:space="0" w:color="auto"/>
              </w:divBdr>
            </w:div>
            <w:div w:id="1325746601">
              <w:marLeft w:val="0"/>
              <w:marRight w:val="0"/>
              <w:marTop w:val="0"/>
              <w:marBottom w:val="0"/>
              <w:divBdr>
                <w:top w:val="none" w:sz="0" w:space="0" w:color="auto"/>
                <w:left w:val="none" w:sz="0" w:space="0" w:color="auto"/>
                <w:bottom w:val="none" w:sz="0" w:space="0" w:color="auto"/>
                <w:right w:val="none" w:sz="0" w:space="0" w:color="auto"/>
              </w:divBdr>
            </w:div>
            <w:div w:id="117917583">
              <w:marLeft w:val="0"/>
              <w:marRight w:val="0"/>
              <w:marTop w:val="0"/>
              <w:marBottom w:val="0"/>
              <w:divBdr>
                <w:top w:val="none" w:sz="0" w:space="0" w:color="auto"/>
                <w:left w:val="none" w:sz="0" w:space="0" w:color="auto"/>
                <w:bottom w:val="none" w:sz="0" w:space="0" w:color="auto"/>
                <w:right w:val="none" w:sz="0" w:space="0" w:color="auto"/>
              </w:divBdr>
            </w:div>
            <w:div w:id="1412510408">
              <w:marLeft w:val="0"/>
              <w:marRight w:val="0"/>
              <w:marTop w:val="0"/>
              <w:marBottom w:val="0"/>
              <w:divBdr>
                <w:top w:val="none" w:sz="0" w:space="0" w:color="auto"/>
                <w:left w:val="none" w:sz="0" w:space="0" w:color="auto"/>
                <w:bottom w:val="none" w:sz="0" w:space="0" w:color="auto"/>
                <w:right w:val="none" w:sz="0" w:space="0" w:color="auto"/>
              </w:divBdr>
            </w:div>
            <w:div w:id="934093099">
              <w:marLeft w:val="0"/>
              <w:marRight w:val="0"/>
              <w:marTop w:val="0"/>
              <w:marBottom w:val="0"/>
              <w:divBdr>
                <w:top w:val="none" w:sz="0" w:space="0" w:color="auto"/>
                <w:left w:val="none" w:sz="0" w:space="0" w:color="auto"/>
                <w:bottom w:val="none" w:sz="0" w:space="0" w:color="auto"/>
                <w:right w:val="none" w:sz="0" w:space="0" w:color="auto"/>
              </w:divBdr>
            </w:div>
            <w:div w:id="1947887230">
              <w:marLeft w:val="0"/>
              <w:marRight w:val="0"/>
              <w:marTop w:val="0"/>
              <w:marBottom w:val="0"/>
              <w:divBdr>
                <w:top w:val="none" w:sz="0" w:space="0" w:color="auto"/>
                <w:left w:val="none" w:sz="0" w:space="0" w:color="auto"/>
                <w:bottom w:val="none" w:sz="0" w:space="0" w:color="auto"/>
                <w:right w:val="none" w:sz="0" w:space="0" w:color="auto"/>
              </w:divBdr>
            </w:div>
            <w:div w:id="561136068">
              <w:marLeft w:val="0"/>
              <w:marRight w:val="0"/>
              <w:marTop w:val="0"/>
              <w:marBottom w:val="0"/>
              <w:divBdr>
                <w:top w:val="none" w:sz="0" w:space="0" w:color="auto"/>
                <w:left w:val="none" w:sz="0" w:space="0" w:color="auto"/>
                <w:bottom w:val="none" w:sz="0" w:space="0" w:color="auto"/>
                <w:right w:val="none" w:sz="0" w:space="0" w:color="auto"/>
              </w:divBdr>
            </w:div>
            <w:div w:id="525677305">
              <w:marLeft w:val="0"/>
              <w:marRight w:val="0"/>
              <w:marTop w:val="0"/>
              <w:marBottom w:val="0"/>
              <w:divBdr>
                <w:top w:val="none" w:sz="0" w:space="0" w:color="auto"/>
                <w:left w:val="none" w:sz="0" w:space="0" w:color="auto"/>
                <w:bottom w:val="none" w:sz="0" w:space="0" w:color="auto"/>
                <w:right w:val="none" w:sz="0" w:space="0" w:color="auto"/>
              </w:divBdr>
            </w:div>
            <w:div w:id="150296779">
              <w:marLeft w:val="0"/>
              <w:marRight w:val="0"/>
              <w:marTop w:val="0"/>
              <w:marBottom w:val="0"/>
              <w:divBdr>
                <w:top w:val="none" w:sz="0" w:space="0" w:color="auto"/>
                <w:left w:val="none" w:sz="0" w:space="0" w:color="auto"/>
                <w:bottom w:val="none" w:sz="0" w:space="0" w:color="auto"/>
                <w:right w:val="none" w:sz="0" w:space="0" w:color="auto"/>
              </w:divBdr>
            </w:div>
            <w:div w:id="46030709">
              <w:marLeft w:val="0"/>
              <w:marRight w:val="0"/>
              <w:marTop w:val="0"/>
              <w:marBottom w:val="0"/>
              <w:divBdr>
                <w:top w:val="none" w:sz="0" w:space="0" w:color="auto"/>
                <w:left w:val="none" w:sz="0" w:space="0" w:color="auto"/>
                <w:bottom w:val="none" w:sz="0" w:space="0" w:color="auto"/>
                <w:right w:val="none" w:sz="0" w:space="0" w:color="auto"/>
              </w:divBdr>
            </w:div>
            <w:div w:id="1017191740">
              <w:marLeft w:val="0"/>
              <w:marRight w:val="0"/>
              <w:marTop w:val="0"/>
              <w:marBottom w:val="0"/>
              <w:divBdr>
                <w:top w:val="none" w:sz="0" w:space="0" w:color="auto"/>
                <w:left w:val="none" w:sz="0" w:space="0" w:color="auto"/>
                <w:bottom w:val="none" w:sz="0" w:space="0" w:color="auto"/>
                <w:right w:val="none" w:sz="0" w:space="0" w:color="auto"/>
              </w:divBdr>
            </w:div>
            <w:div w:id="488789304">
              <w:marLeft w:val="0"/>
              <w:marRight w:val="0"/>
              <w:marTop w:val="0"/>
              <w:marBottom w:val="0"/>
              <w:divBdr>
                <w:top w:val="none" w:sz="0" w:space="0" w:color="auto"/>
                <w:left w:val="none" w:sz="0" w:space="0" w:color="auto"/>
                <w:bottom w:val="none" w:sz="0" w:space="0" w:color="auto"/>
                <w:right w:val="none" w:sz="0" w:space="0" w:color="auto"/>
              </w:divBdr>
            </w:div>
            <w:div w:id="1873108681">
              <w:marLeft w:val="0"/>
              <w:marRight w:val="0"/>
              <w:marTop w:val="0"/>
              <w:marBottom w:val="0"/>
              <w:divBdr>
                <w:top w:val="none" w:sz="0" w:space="0" w:color="auto"/>
                <w:left w:val="none" w:sz="0" w:space="0" w:color="auto"/>
                <w:bottom w:val="none" w:sz="0" w:space="0" w:color="auto"/>
                <w:right w:val="none" w:sz="0" w:space="0" w:color="auto"/>
              </w:divBdr>
            </w:div>
            <w:div w:id="1764256611">
              <w:marLeft w:val="0"/>
              <w:marRight w:val="0"/>
              <w:marTop w:val="0"/>
              <w:marBottom w:val="0"/>
              <w:divBdr>
                <w:top w:val="none" w:sz="0" w:space="0" w:color="auto"/>
                <w:left w:val="none" w:sz="0" w:space="0" w:color="auto"/>
                <w:bottom w:val="none" w:sz="0" w:space="0" w:color="auto"/>
                <w:right w:val="none" w:sz="0" w:space="0" w:color="auto"/>
              </w:divBdr>
            </w:div>
            <w:div w:id="1298608405">
              <w:marLeft w:val="0"/>
              <w:marRight w:val="0"/>
              <w:marTop w:val="0"/>
              <w:marBottom w:val="0"/>
              <w:divBdr>
                <w:top w:val="none" w:sz="0" w:space="0" w:color="auto"/>
                <w:left w:val="none" w:sz="0" w:space="0" w:color="auto"/>
                <w:bottom w:val="none" w:sz="0" w:space="0" w:color="auto"/>
                <w:right w:val="none" w:sz="0" w:space="0" w:color="auto"/>
              </w:divBdr>
            </w:div>
            <w:div w:id="230697375">
              <w:marLeft w:val="0"/>
              <w:marRight w:val="0"/>
              <w:marTop w:val="0"/>
              <w:marBottom w:val="0"/>
              <w:divBdr>
                <w:top w:val="none" w:sz="0" w:space="0" w:color="auto"/>
                <w:left w:val="none" w:sz="0" w:space="0" w:color="auto"/>
                <w:bottom w:val="none" w:sz="0" w:space="0" w:color="auto"/>
                <w:right w:val="none" w:sz="0" w:space="0" w:color="auto"/>
              </w:divBdr>
            </w:div>
            <w:div w:id="1218318464">
              <w:marLeft w:val="0"/>
              <w:marRight w:val="0"/>
              <w:marTop w:val="0"/>
              <w:marBottom w:val="0"/>
              <w:divBdr>
                <w:top w:val="none" w:sz="0" w:space="0" w:color="auto"/>
                <w:left w:val="none" w:sz="0" w:space="0" w:color="auto"/>
                <w:bottom w:val="none" w:sz="0" w:space="0" w:color="auto"/>
                <w:right w:val="none" w:sz="0" w:space="0" w:color="auto"/>
              </w:divBdr>
            </w:div>
            <w:div w:id="105928415">
              <w:marLeft w:val="0"/>
              <w:marRight w:val="0"/>
              <w:marTop w:val="0"/>
              <w:marBottom w:val="0"/>
              <w:divBdr>
                <w:top w:val="none" w:sz="0" w:space="0" w:color="auto"/>
                <w:left w:val="none" w:sz="0" w:space="0" w:color="auto"/>
                <w:bottom w:val="none" w:sz="0" w:space="0" w:color="auto"/>
                <w:right w:val="none" w:sz="0" w:space="0" w:color="auto"/>
              </w:divBdr>
            </w:div>
            <w:div w:id="987977752">
              <w:marLeft w:val="0"/>
              <w:marRight w:val="0"/>
              <w:marTop w:val="0"/>
              <w:marBottom w:val="0"/>
              <w:divBdr>
                <w:top w:val="none" w:sz="0" w:space="0" w:color="auto"/>
                <w:left w:val="none" w:sz="0" w:space="0" w:color="auto"/>
                <w:bottom w:val="none" w:sz="0" w:space="0" w:color="auto"/>
                <w:right w:val="none" w:sz="0" w:space="0" w:color="auto"/>
              </w:divBdr>
            </w:div>
            <w:div w:id="969289207">
              <w:marLeft w:val="0"/>
              <w:marRight w:val="0"/>
              <w:marTop w:val="0"/>
              <w:marBottom w:val="0"/>
              <w:divBdr>
                <w:top w:val="none" w:sz="0" w:space="0" w:color="auto"/>
                <w:left w:val="none" w:sz="0" w:space="0" w:color="auto"/>
                <w:bottom w:val="none" w:sz="0" w:space="0" w:color="auto"/>
                <w:right w:val="none" w:sz="0" w:space="0" w:color="auto"/>
              </w:divBdr>
            </w:div>
            <w:div w:id="1717241851">
              <w:marLeft w:val="0"/>
              <w:marRight w:val="0"/>
              <w:marTop w:val="0"/>
              <w:marBottom w:val="0"/>
              <w:divBdr>
                <w:top w:val="none" w:sz="0" w:space="0" w:color="auto"/>
                <w:left w:val="none" w:sz="0" w:space="0" w:color="auto"/>
                <w:bottom w:val="none" w:sz="0" w:space="0" w:color="auto"/>
                <w:right w:val="none" w:sz="0" w:space="0" w:color="auto"/>
              </w:divBdr>
            </w:div>
            <w:div w:id="619184785">
              <w:marLeft w:val="0"/>
              <w:marRight w:val="0"/>
              <w:marTop w:val="0"/>
              <w:marBottom w:val="0"/>
              <w:divBdr>
                <w:top w:val="none" w:sz="0" w:space="0" w:color="auto"/>
                <w:left w:val="none" w:sz="0" w:space="0" w:color="auto"/>
                <w:bottom w:val="none" w:sz="0" w:space="0" w:color="auto"/>
                <w:right w:val="none" w:sz="0" w:space="0" w:color="auto"/>
              </w:divBdr>
            </w:div>
            <w:div w:id="218831545">
              <w:marLeft w:val="0"/>
              <w:marRight w:val="0"/>
              <w:marTop w:val="0"/>
              <w:marBottom w:val="0"/>
              <w:divBdr>
                <w:top w:val="none" w:sz="0" w:space="0" w:color="auto"/>
                <w:left w:val="none" w:sz="0" w:space="0" w:color="auto"/>
                <w:bottom w:val="none" w:sz="0" w:space="0" w:color="auto"/>
                <w:right w:val="none" w:sz="0" w:space="0" w:color="auto"/>
              </w:divBdr>
            </w:div>
            <w:div w:id="1195771945">
              <w:marLeft w:val="0"/>
              <w:marRight w:val="0"/>
              <w:marTop w:val="0"/>
              <w:marBottom w:val="0"/>
              <w:divBdr>
                <w:top w:val="none" w:sz="0" w:space="0" w:color="auto"/>
                <w:left w:val="none" w:sz="0" w:space="0" w:color="auto"/>
                <w:bottom w:val="none" w:sz="0" w:space="0" w:color="auto"/>
                <w:right w:val="none" w:sz="0" w:space="0" w:color="auto"/>
              </w:divBdr>
            </w:div>
            <w:div w:id="248317130">
              <w:marLeft w:val="0"/>
              <w:marRight w:val="0"/>
              <w:marTop w:val="0"/>
              <w:marBottom w:val="0"/>
              <w:divBdr>
                <w:top w:val="none" w:sz="0" w:space="0" w:color="auto"/>
                <w:left w:val="none" w:sz="0" w:space="0" w:color="auto"/>
                <w:bottom w:val="none" w:sz="0" w:space="0" w:color="auto"/>
                <w:right w:val="none" w:sz="0" w:space="0" w:color="auto"/>
              </w:divBdr>
            </w:div>
            <w:div w:id="1090274947">
              <w:marLeft w:val="0"/>
              <w:marRight w:val="0"/>
              <w:marTop w:val="0"/>
              <w:marBottom w:val="0"/>
              <w:divBdr>
                <w:top w:val="none" w:sz="0" w:space="0" w:color="auto"/>
                <w:left w:val="none" w:sz="0" w:space="0" w:color="auto"/>
                <w:bottom w:val="none" w:sz="0" w:space="0" w:color="auto"/>
                <w:right w:val="none" w:sz="0" w:space="0" w:color="auto"/>
              </w:divBdr>
            </w:div>
            <w:div w:id="82655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BgJ+qwoKJQfohPYzmSosyTX+z6w==">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Pages>
  <Words>971</Words>
  <Characters>5536</Characters>
  <Application>Microsoft Office Word</Application>
  <DocSecurity>0</DocSecurity>
  <Lines>46</Lines>
  <Paragraphs>12</Paragraphs>
  <ScaleCrop>false</ScaleCrop>
  <Company/>
  <LinksUpToDate>false</LinksUpToDate>
  <CharactersWithSpaces>6495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cp:revision>
  <dcterms:created xsi:type="dcterms:W3CDTF">2025-04-27T12:51:00Z</dcterms:created>
  <dcterms:modified xsi:type="dcterms:W3CDTF">2025-05-10T08:38:00Z</dcterms:modified>
</cp:coreProperties>
</file>